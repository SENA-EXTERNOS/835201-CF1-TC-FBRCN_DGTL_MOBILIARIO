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efefef" w:val="clear"/>
            <w:vAlign w:val="center"/>
          </w:tcPr>
          <w:p w:rsidR="00000000" w:rsidDel="00000000" w:rsidP="00000000" w:rsidRDefault="00000000" w:rsidRPr="00000000" w14:paraId="00000003">
            <w:pPr>
              <w:rPr/>
            </w:pPr>
            <w:r w:rsidDel="00000000" w:rsidR="00000000" w:rsidRPr="00000000">
              <w:rPr>
                <w:rtl w:val="0"/>
              </w:rPr>
              <w:t xml:space="preserve">PROGRAMA DE FORMACIÓN</w:t>
            </w:r>
          </w:p>
        </w:tc>
        <w:tc>
          <w:tcPr>
            <w:shd w:fill="ffffff" w:val="clear"/>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rPr/>
            </w:pPr>
            <w:r w:rsidDel="00000000" w:rsidR="00000000" w:rsidRPr="00000000">
              <w:rPr>
                <w:rtl w:val="0"/>
              </w:rPr>
              <w:t xml:space="preserve">Fabricación digital de mobiliario</w:t>
            </w:r>
          </w:p>
        </w:tc>
      </w:tr>
    </w:tbl>
    <w:p w:rsidR="00000000" w:rsidDel="00000000" w:rsidP="00000000" w:rsidRDefault="00000000" w:rsidRPr="00000000" w14:paraId="00000005">
      <w:pPr>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COMPETENCIA</w:t>
            </w:r>
          </w:p>
        </w:tc>
        <w:tc>
          <w:tcPr>
            <w:vAlign w:val="center"/>
          </w:tcPr>
          <w:p w:rsidR="00000000" w:rsidDel="00000000" w:rsidP="00000000" w:rsidRDefault="00000000" w:rsidRPr="00000000" w14:paraId="00000007">
            <w:pPr>
              <w:rPr>
                <w:u w:val="single"/>
              </w:rPr>
            </w:pPr>
            <w:r w:rsidDel="00000000" w:rsidR="00000000" w:rsidRPr="00000000">
              <w:rPr>
                <w:rtl w:val="0"/>
              </w:rPr>
              <w:t xml:space="preserve">220101016 - Elaboración de prototipos de mobiliario.</w:t>
            </w:r>
            <w:r w:rsidDel="00000000" w:rsidR="00000000" w:rsidRPr="00000000">
              <w:rPr>
                <w:rtl w:val="0"/>
              </w:rPr>
            </w:r>
          </w:p>
        </w:tc>
        <w:tc>
          <w:tcPr>
            <w:shd w:fill="8db3e2" w:val="clear"/>
            <w:vAlign w:val="center"/>
          </w:tcPr>
          <w:p w:rsidR="00000000" w:rsidDel="00000000" w:rsidP="00000000" w:rsidRDefault="00000000" w:rsidRPr="00000000" w14:paraId="00000008">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9">
            <w:pPr>
              <w:ind w:left="66" w:firstLine="0"/>
              <w:rPr>
                <w:b w:val="1"/>
              </w:rPr>
            </w:pPr>
            <w:r w:rsidDel="00000000" w:rsidR="00000000" w:rsidRPr="00000000">
              <w:rPr>
                <w:rtl w:val="0"/>
              </w:rPr>
              <w:t xml:space="preserve">220101016-01. Representar la propuesta de mobiliario de acuerdo a requisitos del cliente y requerimientos técnicos del producto.</w:t>
            </w: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rPr>
                <w:color w:val="e36c09"/>
              </w:rPr>
            </w:pPr>
            <w:r w:rsidDel="00000000" w:rsidR="00000000" w:rsidRPr="00000000">
              <w:rPr>
                <w:rtl w:val="0"/>
              </w:rPr>
              <w:t xml:space="preserve">CF1</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rPr/>
            </w:pPr>
            <w:r w:rsidDel="00000000" w:rsidR="00000000" w:rsidRPr="00000000">
              <w:rPr>
                <w:rtl w:val="0"/>
              </w:rPr>
              <w:t xml:space="preserve">Diseño de Mobiliario con enfoque a mercado y clientes</w:t>
            </w:r>
          </w:p>
        </w:tc>
      </w:tr>
      <w:tr>
        <w:trPr>
          <w:cantSplit w:val="0"/>
          <w:trHeight w:val="340"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rPr/>
            </w:pPr>
            <w:r w:rsidDel="00000000" w:rsidR="00000000" w:rsidRPr="00000000">
              <w:rPr>
                <w:rtl w:val="0"/>
              </w:rPr>
              <w:t xml:space="preserve">Componente enfocado en adquirir las competencias básicas del dibujo y diseño de prototipos de mobiliarios, tomando como referencia los elementos de ergonomía, estética, materiales, costos de producción y herramientas de las tecnologías 4.0, orientado a la satisfacción de las necesidades del cliente y del mercado.</w:t>
            </w:r>
          </w:p>
        </w:tc>
      </w:tr>
      <w:tr>
        <w:trPr>
          <w:cantSplit w:val="0"/>
          <w:trHeight w:val="340"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PALABRAS CLAVE</w:t>
            </w:r>
          </w:p>
        </w:tc>
        <w:tc>
          <w:tcPr>
            <w:vAlign w:val="center"/>
          </w:tcPr>
          <w:p w:rsidR="00000000" w:rsidDel="00000000" w:rsidP="00000000" w:rsidRDefault="00000000" w:rsidRPr="00000000" w14:paraId="00000012">
            <w:pPr>
              <w:rPr/>
            </w:pPr>
            <w:r w:rsidDel="00000000" w:rsidR="00000000" w:rsidRPr="00000000">
              <w:rPr>
                <w:rtl w:val="0"/>
              </w:rPr>
              <w:t xml:space="preserve">Mobiliario, diseño, prototipo, tecnologías 4.0, materiales.</w:t>
            </w:r>
          </w:p>
        </w:tc>
      </w:tr>
    </w:tbl>
    <w:p w:rsidR="00000000" w:rsidDel="00000000" w:rsidP="00000000" w:rsidRDefault="00000000" w:rsidRPr="00000000" w14:paraId="00000013">
      <w:pPr>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rPr/>
            </w:pPr>
            <w:r w:rsidDel="00000000" w:rsidR="00000000" w:rsidRPr="00000000">
              <w:rPr>
                <w:rtl w:val="0"/>
              </w:rPr>
              <w:t xml:space="preserve">Procesamiento, fabricación y ensamble</w:t>
            </w:r>
          </w:p>
        </w:tc>
      </w:tr>
      <w:tr>
        <w:trPr>
          <w:cantSplit w:val="0"/>
          <w:trHeight w:val="465"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IDIOMA</w:t>
            </w:r>
          </w:p>
        </w:tc>
        <w:tc>
          <w:tcPr>
            <w:vAlign w:val="center"/>
          </w:tcPr>
          <w:p w:rsidR="00000000" w:rsidDel="00000000" w:rsidP="00000000" w:rsidRDefault="00000000" w:rsidRPr="00000000" w14:paraId="00000017">
            <w:pPr>
              <w:rPr/>
            </w:pPr>
            <w:r w:rsidDel="00000000" w:rsidR="00000000" w:rsidRPr="00000000">
              <w:rPr>
                <w:rtl w:val="0"/>
              </w:rPr>
              <w:t xml:space="preserve">Español</w:t>
            </w:r>
          </w:p>
        </w:tc>
      </w:tr>
    </w:tbl>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rPr>
          <w:sz w:val="22"/>
          <w:szCs w:val="22"/>
        </w:rPr>
      </w:pPr>
      <w:r w:rsidDel="00000000" w:rsidR="00000000" w:rsidRPr="00000000">
        <w:rPr>
          <w:sz w:val="22"/>
          <w:szCs w:val="22"/>
          <w:rtl w:val="0"/>
        </w:rPr>
        <w:t xml:space="preserve">TABLA DE </w:t>
      </w:r>
      <w:sdt>
        <w:sdtPr>
          <w:tag w:val="goog_rdk_0"/>
        </w:sdtPr>
        <w:sdtContent>
          <w:commentRangeStart w:id="0"/>
        </w:sdtContent>
      </w:sdt>
      <w:r w:rsidDel="00000000" w:rsidR="00000000" w:rsidRPr="00000000">
        <w:rPr>
          <w:sz w:val="22"/>
          <w:szCs w:val="22"/>
          <w:rtl w:val="0"/>
        </w:rPr>
        <w:t xml:space="preserve">CONTENIDOS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A">
      <w:pPr>
        <w:spacing w:after="120"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B">
      <w:pPr>
        <w:spacing w:after="120" w:line="240" w:lineRule="auto"/>
        <w:rPr>
          <w:b w:val="1"/>
          <w:color w:val="000000"/>
        </w:rPr>
      </w:pPr>
      <w:bookmarkStart w:colFirst="0" w:colLast="0" w:name="_heading=h.gjdgxs" w:id="0"/>
      <w:bookmarkEnd w:id="0"/>
      <w:r w:rsidDel="00000000" w:rsidR="00000000" w:rsidRPr="00000000">
        <w:rPr>
          <w:b w:val="1"/>
          <w:color w:val="000000"/>
          <w:rtl w:val="0"/>
        </w:rPr>
        <w:t xml:space="preserve">1. Introducción al diseño</w:t>
      </w:r>
    </w:p>
    <w:p w:rsidR="00000000" w:rsidDel="00000000" w:rsidP="00000000" w:rsidRDefault="00000000" w:rsidRPr="00000000" w14:paraId="0000001C">
      <w:pPr>
        <w:spacing w:after="120" w:line="240" w:lineRule="auto"/>
        <w:ind w:firstLine="720"/>
        <w:rPr>
          <w:color w:val="000000"/>
        </w:rPr>
      </w:pPr>
      <w:bookmarkStart w:colFirst="0" w:colLast="0" w:name="_heading=h.30j0zll" w:id="1"/>
      <w:bookmarkEnd w:id="1"/>
      <w:r w:rsidDel="00000000" w:rsidR="00000000" w:rsidRPr="00000000">
        <w:rPr>
          <w:color w:val="000000"/>
          <w:rtl w:val="0"/>
        </w:rPr>
        <w:t xml:space="preserve">1.1. Teoría del color.</w:t>
      </w:r>
    </w:p>
    <w:p w:rsidR="00000000" w:rsidDel="00000000" w:rsidP="00000000" w:rsidRDefault="00000000" w:rsidRPr="00000000" w14:paraId="0000001D">
      <w:pPr>
        <w:spacing w:after="120" w:line="240" w:lineRule="auto"/>
        <w:ind w:firstLine="720"/>
        <w:rPr>
          <w:color w:val="000000"/>
        </w:rPr>
      </w:pPr>
      <w:r w:rsidDel="00000000" w:rsidR="00000000" w:rsidRPr="00000000">
        <w:rPr>
          <w:color w:val="000000"/>
          <w:rtl w:val="0"/>
        </w:rPr>
        <w:t xml:space="preserve">1.2. Diseño y arquitectura.</w:t>
      </w:r>
    </w:p>
    <w:p w:rsidR="00000000" w:rsidDel="00000000" w:rsidP="00000000" w:rsidRDefault="00000000" w:rsidRPr="00000000" w14:paraId="0000001E">
      <w:pPr>
        <w:spacing w:after="120" w:line="240" w:lineRule="auto"/>
        <w:rPr>
          <w:b w:val="1"/>
          <w:color w:val="000000"/>
        </w:rPr>
      </w:pPr>
      <w:r w:rsidDel="00000000" w:rsidR="00000000" w:rsidRPr="00000000">
        <w:rPr>
          <w:b w:val="1"/>
          <w:color w:val="000000"/>
          <w:rtl w:val="0"/>
        </w:rPr>
        <w:t xml:space="preserve">2. Dibujo técnico, elementos y herramientas</w:t>
      </w:r>
    </w:p>
    <w:p w:rsidR="00000000" w:rsidDel="00000000" w:rsidP="00000000" w:rsidRDefault="00000000" w:rsidRPr="00000000" w14:paraId="0000001F">
      <w:pPr>
        <w:spacing w:after="120" w:line="240" w:lineRule="auto"/>
        <w:rPr>
          <w:b w:val="1"/>
          <w:color w:val="000000"/>
        </w:rPr>
      </w:pPr>
      <w:r w:rsidDel="00000000" w:rsidR="00000000" w:rsidRPr="00000000">
        <w:rPr>
          <w:b w:val="1"/>
          <w:color w:val="000000"/>
          <w:rtl w:val="0"/>
        </w:rPr>
        <w:t xml:space="preserve">3. Geometría básica e introducción al sketch</w:t>
      </w:r>
    </w:p>
    <w:p w:rsidR="00000000" w:rsidDel="00000000" w:rsidP="00000000" w:rsidRDefault="00000000" w:rsidRPr="00000000" w14:paraId="00000020">
      <w:pPr>
        <w:spacing w:after="120" w:line="240" w:lineRule="auto"/>
        <w:rPr>
          <w:b w:val="1"/>
          <w:color w:val="000000"/>
        </w:rPr>
      </w:pPr>
      <w:r w:rsidDel="00000000" w:rsidR="00000000" w:rsidRPr="00000000">
        <w:rPr>
          <w:b w:val="1"/>
          <w:color w:val="000000"/>
          <w:rtl w:val="0"/>
        </w:rPr>
        <w:t xml:space="preserve">4. Dibujo con perspectivas, utilización de uno y más puntos de fuga</w:t>
      </w:r>
    </w:p>
    <w:p w:rsidR="00000000" w:rsidDel="00000000" w:rsidP="00000000" w:rsidRDefault="00000000" w:rsidRPr="00000000" w14:paraId="00000021">
      <w:pPr>
        <w:spacing w:after="120" w:line="240" w:lineRule="auto"/>
        <w:rPr>
          <w:b w:val="1"/>
          <w:color w:val="000000"/>
        </w:rPr>
      </w:pPr>
      <w:r w:rsidDel="00000000" w:rsidR="00000000" w:rsidRPr="00000000">
        <w:rPr>
          <w:b w:val="1"/>
          <w:color w:val="000000"/>
          <w:rtl w:val="0"/>
        </w:rPr>
        <w:t xml:space="preserve">5. Dibujo de cuerpos con volumen, vistas e isométricos</w:t>
      </w:r>
    </w:p>
    <w:p w:rsidR="00000000" w:rsidDel="00000000" w:rsidP="00000000" w:rsidRDefault="00000000" w:rsidRPr="00000000" w14:paraId="00000022">
      <w:pPr>
        <w:spacing w:after="120" w:line="240" w:lineRule="auto"/>
        <w:rPr>
          <w:b w:val="1"/>
          <w:color w:val="000000"/>
        </w:rPr>
      </w:pPr>
      <w:r w:rsidDel="00000000" w:rsidR="00000000" w:rsidRPr="00000000">
        <w:rPr>
          <w:b w:val="1"/>
          <w:color w:val="000000"/>
          <w:rtl w:val="0"/>
        </w:rPr>
        <w:t xml:space="preserve">6. Elementos y procesos del diseño</w:t>
      </w:r>
    </w:p>
    <w:p w:rsidR="00000000" w:rsidDel="00000000" w:rsidP="00000000" w:rsidRDefault="00000000" w:rsidRPr="00000000" w14:paraId="00000023">
      <w:pPr>
        <w:spacing w:after="120" w:line="240" w:lineRule="auto"/>
        <w:ind w:firstLine="720"/>
        <w:rPr>
          <w:color w:val="000000"/>
        </w:rPr>
      </w:pPr>
      <w:r w:rsidDel="00000000" w:rsidR="00000000" w:rsidRPr="00000000">
        <w:rPr>
          <w:color w:val="000000"/>
          <w:rtl w:val="0"/>
        </w:rPr>
        <w:t xml:space="preserve">6.1.  Dibujo y recreación de ambientes.</w:t>
      </w:r>
    </w:p>
    <w:p w:rsidR="00000000" w:rsidDel="00000000" w:rsidP="00000000" w:rsidRDefault="00000000" w:rsidRPr="00000000" w14:paraId="00000024">
      <w:pPr>
        <w:spacing w:after="120" w:line="240" w:lineRule="auto"/>
        <w:ind w:firstLine="720"/>
        <w:rPr>
          <w:color w:val="000000"/>
        </w:rPr>
      </w:pPr>
      <w:r w:rsidDel="00000000" w:rsidR="00000000" w:rsidRPr="00000000">
        <w:rPr>
          <w:color w:val="000000"/>
          <w:rtl w:val="0"/>
        </w:rPr>
        <w:t xml:space="preserve">6.2. Materiales metálicos y accesorios.</w:t>
      </w:r>
    </w:p>
    <w:p w:rsidR="00000000" w:rsidDel="00000000" w:rsidP="00000000" w:rsidRDefault="00000000" w:rsidRPr="00000000" w14:paraId="00000025">
      <w:pPr>
        <w:spacing w:after="120" w:line="240" w:lineRule="auto"/>
        <w:rPr>
          <w:b w:val="1"/>
          <w:color w:val="000000"/>
        </w:rPr>
      </w:pPr>
      <w:r w:rsidDel="00000000" w:rsidR="00000000" w:rsidRPr="00000000">
        <w:rPr>
          <w:b w:val="1"/>
          <w:color w:val="000000"/>
          <w:rtl w:val="0"/>
        </w:rPr>
        <w:t xml:space="preserve">7. Cliente y mercado</w:t>
      </w:r>
    </w:p>
    <w:p w:rsidR="00000000" w:rsidDel="00000000" w:rsidP="00000000" w:rsidRDefault="00000000" w:rsidRPr="00000000" w14:paraId="00000026">
      <w:pPr>
        <w:spacing w:after="120" w:line="240" w:lineRule="auto"/>
        <w:ind w:left="720" w:firstLine="0"/>
        <w:rPr>
          <w:color w:val="000000"/>
        </w:rPr>
      </w:pPr>
      <w:r w:rsidDel="00000000" w:rsidR="00000000" w:rsidRPr="00000000">
        <w:rPr>
          <w:color w:val="000000"/>
          <w:rtl w:val="0"/>
        </w:rPr>
        <w:t xml:space="preserve">7.1 Técnicas de mercadeo.</w:t>
      </w:r>
    </w:p>
    <w:p w:rsidR="00000000" w:rsidDel="00000000" w:rsidP="00000000" w:rsidRDefault="00000000" w:rsidRPr="00000000" w14:paraId="00000027">
      <w:pPr>
        <w:spacing w:after="120" w:line="240" w:lineRule="auto"/>
        <w:ind w:left="720" w:firstLine="0"/>
        <w:rPr>
          <w:color w:val="000000"/>
        </w:rPr>
      </w:pPr>
      <w:r w:rsidDel="00000000" w:rsidR="00000000" w:rsidRPr="00000000">
        <w:rPr>
          <w:color w:val="000000"/>
          <w:rtl w:val="0"/>
        </w:rPr>
        <w:t xml:space="preserve">7.2. Introducción a la administración.</w:t>
      </w:r>
    </w:p>
    <w:p w:rsidR="00000000" w:rsidDel="00000000" w:rsidP="00000000" w:rsidRDefault="00000000" w:rsidRPr="00000000" w14:paraId="00000028">
      <w:pPr>
        <w:spacing w:after="120" w:line="240" w:lineRule="auto"/>
        <w:rPr>
          <w:b w:val="1"/>
          <w:color w:val="000000"/>
        </w:rPr>
      </w:pPr>
      <w:r w:rsidDel="00000000" w:rsidR="00000000" w:rsidRPr="00000000">
        <w:rPr>
          <w:b w:val="1"/>
          <w:color w:val="000000"/>
          <w:rtl w:val="0"/>
        </w:rPr>
        <w:t xml:space="preserve">8. Tendencias de diseño mobiliario</w:t>
      </w:r>
    </w:p>
    <w:p w:rsidR="00000000" w:rsidDel="00000000" w:rsidP="00000000" w:rsidRDefault="00000000" w:rsidRPr="00000000" w14:paraId="00000029">
      <w:pPr>
        <w:spacing w:after="120" w:line="240" w:lineRule="auto"/>
        <w:rPr>
          <w:b w:val="1"/>
          <w:color w:val="000000"/>
        </w:rPr>
      </w:pPr>
      <w:r w:rsidDel="00000000" w:rsidR="00000000" w:rsidRPr="00000000">
        <w:rPr>
          <w:b w:val="1"/>
          <w:color w:val="000000"/>
          <w:rtl w:val="0"/>
        </w:rPr>
        <w:t xml:space="preserve">9. Ergonomía y anatomía básica</w:t>
      </w:r>
    </w:p>
    <w:p w:rsidR="00000000" w:rsidDel="00000000" w:rsidP="00000000" w:rsidRDefault="00000000" w:rsidRPr="00000000" w14:paraId="0000002A">
      <w:pPr>
        <w:spacing w:after="120" w:line="240" w:lineRule="auto"/>
        <w:rPr>
          <w:b w:val="1"/>
          <w:color w:val="000000"/>
        </w:rPr>
      </w:pPr>
      <w:r w:rsidDel="00000000" w:rsidR="00000000" w:rsidRPr="00000000">
        <w:rPr>
          <w:b w:val="1"/>
          <w:color w:val="000000"/>
          <w:rtl w:val="0"/>
        </w:rPr>
        <w:t xml:space="preserve">10. Introducción a la producción, servicios y productos de la cadena de valor</w:t>
      </w:r>
    </w:p>
    <w:p w:rsidR="00000000" w:rsidDel="00000000" w:rsidP="00000000" w:rsidRDefault="00000000" w:rsidRPr="00000000" w14:paraId="0000002B">
      <w:pPr>
        <w:spacing w:after="120" w:line="240" w:lineRule="auto"/>
        <w:rPr/>
      </w:pPr>
      <w:r w:rsidDel="00000000" w:rsidR="00000000" w:rsidRPr="00000000">
        <w:rPr>
          <w:b w:val="1"/>
          <w:color w:val="000000"/>
          <w:rtl w:val="0"/>
        </w:rPr>
        <w:t xml:space="preserve">11. Maderas y materias primas especiales</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Introducción </w:t>
      </w:r>
    </w:p>
    <w:p w:rsidR="00000000" w:rsidDel="00000000" w:rsidP="00000000" w:rsidRDefault="00000000" w:rsidRPr="00000000" w14:paraId="0000002F">
      <w:pPr>
        <w:rPr/>
      </w:pPr>
      <w:bookmarkStart w:colFirst="0" w:colLast="0" w:name="_heading=h.1fob9te" w:id="2"/>
      <w:bookmarkEnd w:id="2"/>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0">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1">
            <w:pPr>
              <w:spacing w:after="120" w:lineRule="auto"/>
              <w:rPr/>
            </w:pPr>
            <w:r w:rsidDel="00000000" w:rsidR="00000000" w:rsidRPr="00000000">
              <w:rPr>
                <w:highlight w:val="yellow"/>
                <w:rtl w:val="0"/>
              </w:rPr>
              <w:t xml:space="preserve">Bienvenido a este recurso educativo, en</w:t>
            </w:r>
            <w:r w:rsidDel="00000000" w:rsidR="00000000" w:rsidRPr="00000000">
              <w:rPr>
                <w:rtl w:val="0"/>
              </w:rPr>
              <w:t xml:space="preserve"> el desarrollo de esta primera parte del proceso de Fabricación digital de mobiliario, el aprendiz adquirirá las herramientas y habilidades básicas para llevar la generación de ideas de productos mobiliarios a propuestas plasmadas en bocetos o </w:t>
            </w:r>
            <w:r w:rsidDel="00000000" w:rsidR="00000000" w:rsidRPr="00000000">
              <w:rPr>
                <w:i w:val="1"/>
                <w:rtl w:val="0"/>
              </w:rPr>
              <w:t xml:space="preserve">sketchs</w:t>
            </w:r>
            <w:r w:rsidDel="00000000" w:rsidR="00000000" w:rsidRPr="00000000">
              <w:rPr>
                <w:rtl w:val="0"/>
              </w:rPr>
              <w:t xml:space="preserve"> rápidos a mano, hasta recreaciones técnicas de productos para muestra y exposición a clientes y mercados potenciales. Para ello, tendrá en cuenta las características y requerimientos esenciales en un proceso de producción. Lo anterior se logrará comprendiendo la relación entre el diseño, la arquitectura, la ergonomía, tipos de clientes y varios métodos de marketing y de ventas de productos mobiliarios. </w:t>
            </w:r>
            <w:r w:rsidDel="00000000" w:rsidR="00000000" w:rsidRPr="00000000">
              <w:rPr>
                <w:highlight w:val="yellow"/>
                <w:rtl w:val="0"/>
              </w:rPr>
              <w:t xml:space="preserve">En el siguiente video podrá conocer algunos puntos generales sobre los temas que se tratarán en este componente formativo. ¡Muchos éxitos en este aprendizaje!</w:t>
            </w:r>
            <w:r w:rsidDel="00000000" w:rsidR="00000000" w:rsidRPr="00000000">
              <w:rPr>
                <w:rtl w:val="0"/>
              </w:rPr>
            </w:r>
          </w:p>
          <w:p w:rsidR="00000000" w:rsidDel="00000000" w:rsidP="00000000" w:rsidRDefault="00000000" w:rsidRPr="00000000" w14:paraId="00000032">
            <w:pPr>
              <w:ind w:left="850" w:firstLine="0"/>
              <w:jc w:val="both"/>
              <w:rPr>
                <w:color w:val="7f7f7f"/>
              </w:rPr>
            </w:pPr>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5">
      <w:pPr>
        <w:rPr>
          <w:i w:val="1"/>
        </w:rPr>
      </w:pPr>
      <w:r w:rsidDel="00000000" w:rsidR="00000000" w:rsidRPr="00000000">
        <w:rPr>
          <w:rtl w:val="0"/>
        </w:rPr>
      </w:r>
    </w:p>
    <w:tbl>
      <w:tblPr>
        <w:tblStyle w:val="Table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3"/>
        <w:gridCol w:w="4453"/>
        <w:gridCol w:w="1167"/>
        <w:gridCol w:w="4694"/>
        <w:gridCol w:w="2065"/>
        <w:tblGridChange w:id="0">
          <w:tblGrid>
            <w:gridCol w:w="1033"/>
            <w:gridCol w:w="4453"/>
            <w:gridCol w:w="1167"/>
            <w:gridCol w:w="4694"/>
            <w:gridCol w:w="206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6">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7">
            <w:pPr>
              <w:pStyle w:val="Title"/>
              <w:widowControl w:val="0"/>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B">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C">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1">
            <w:pPr>
              <w:widowControl w:val="0"/>
              <w:rPr>
                <w:color w:val="999999"/>
              </w:rPr>
            </w:pPr>
            <w:r w:rsidDel="00000000" w:rsidR="00000000" w:rsidRPr="00000000">
              <w:rPr>
                <w:rtl w:val="0"/>
              </w:rPr>
              <w:t xml:space="preserve">Diseño de mobiliario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color w:val="999999"/>
              </w:rPr>
            </w:pPr>
            <w:r w:rsidDel="00000000" w:rsidR="00000000" w:rsidRPr="00000000">
              <w:rPr>
                <w:color w:val="999999"/>
                <w:rtl w:val="0"/>
              </w:rPr>
              <w:t xml:space="preserve">Producción: como sugerencia, por favor, crear una secuencia entre las imágenes y videos que se presentan en cada una de las escenas. Utilizar efectos como </w:t>
            </w:r>
            <w:r w:rsidDel="00000000" w:rsidR="00000000" w:rsidRPr="00000000">
              <w:rPr>
                <w:i w:val="1"/>
                <w:color w:val="999999"/>
                <w:rtl w:val="0"/>
              </w:rPr>
              <w:t xml:space="preserve">fade in</w:t>
            </w:r>
            <w:r w:rsidDel="00000000" w:rsidR="00000000" w:rsidRPr="00000000">
              <w:rPr>
                <w:color w:val="999999"/>
                <w:rtl w:val="0"/>
              </w:rPr>
              <w:t xml:space="preserve"> y </w:t>
            </w:r>
            <w:r w:rsidDel="00000000" w:rsidR="00000000" w:rsidRPr="00000000">
              <w:rPr>
                <w:i w:val="1"/>
                <w:color w:val="999999"/>
                <w:rtl w:val="0"/>
              </w:rPr>
              <w:t xml:space="preserve">fade out</w:t>
            </w:r>
            <w:r w:rsidDel="00000000" w:rsidR="00000000" w:rsidRPr="00000000">
              <w:rPr>
                <w:color w:val="999999"/>
                <w:rtl w:val="0"/>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sus conocimientos. Gracias.</w:t>
            </w:r>
          </w:p>
          <w:p w:rsidR="00000000" w:rsidDel="00000000" w:rsidP="00000000" w:rsidRDefault="00000000" w:rsidRPr="00000000" w14:paraId="0000004C">
            <w:pPr>
              <w:widowControl w:val="0"/>
              <w:rPr>
                <w:color w:val="999999"/>
              </w:rPr>
            </w:pPr>
            <w:r w:rsidDel="00000000" w:rsidR="00000000" w:rsidRPr="00000000">
              <w:rPr/>
              <w:drawing>
                <wp:inline distB="0" distT="0" distL="0" distR="0">
                  <wp:extent cx="2046503" cy="1151125"/>
                  <wp:effectExtent b="0" l="0" r="0" t="0"/>
                  <wp:docPr id="826" name="image111.png"/>
                  <a:graphic>
                    <a:graphicData uri="http://schemas.openxmlformats.org/drawingml/2006/picture">
                      <pic:pic>
                        <pic:nvPicPr>
                          <pic:cNvPr id="0" name="image111.png"/>
                          <pic:cNvPicPr preferRelativeResize="0"/>
                        </pic:nvPicPr>
                        <pic:blipFill>
                          <a:blip r:embed="rId10"/>
                          <a:srcRect b="0" l="0" r="0" t="0"/>
                          <a:stretch>
                            <a:fillRect/>
                          </a:stretch>
                        </pic:blipFill>
                        <pic:spPr>
                          <a:xfrm>
                            <a:off x="0" y="0"/>
                            <a:ext cx="2046503" cy="11511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rPr>
                <w:color w:val="999999"/>
              </w:rPr>
            </w:pPr>
            <w:r w:rsidDel="00000000" w:rsidR="00000000" w:rsidRPr="00000000">
              <w:rPr>
                <w:b w:val="1"/>
              </w:rPr>
              <w:drawing>
                <wp:inline distB="0" distT="0" distL="0" distR="0">
                  <wp:extent cx="2525077" cy="1691802"/>
                  <wp:effectExtent b="0" l="0" r="0" t="0"/>
                  <wp:docPr id="828" name="image102.jpg"/>
                  <a:graphic>
                    <a:graphicData uri="http://schemas.openxmlformats.org/drawingml/2006/picture">
                      <pic:pic>
                        <pic:nvPicPr>
                          <pic:cNvPr id="0" name="image102.jpg"/>
                          <pic:cNvPicPr preferRelativeResize="0"/>
                        </pic:nvPicPr>
                        <pic:blipFill>
                          <a:blip r:embed="rId11"/>
                          <a:srcRect b="0" l="0" r="0" t="0"/>
                          <a:stretch>
                            <a:fillRect/>
                          </a:stretch>
                        </pic:blipFill>
                        <pic:spPr>
                          <a:xfrm>
                            <a:off x="0" y="0"/>
                            <a:ext cx="2525077" cy="169180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rPr>
                <w:color w:val="999999"/>
              </w:rPr>
            </w:pPr>
            <w:r w:rsidDel="00000000" w:rsidR="00000000" w:rsidRPr="00000000">
              <w:rPr/>
              <w:drawing>
                <wp:inline distB="0" distT="0" distL="0" distR="0">
                  <wp:extent cx="2071540" cy="1165208"/>
                  <wp:effectExtent b="0" l="0" r="0" t="0"/>
                  <wp:docPr id="827" name="image109.png"/>
                  <a:graphic>
                    <a:graphicData uri="http://schemas.openxmlformats.org/drawingml/2006/picture">
                      <pic:pic>
                        <pic:nvPicPr>
                          <pic:cNvPr id="0" name="image109.png"/>
                          <pic:cNvPicPr preferRelativeResize="0"/>
                        </pic:nvPicPr>
                        <pic:blipFill>
                          <a:blip r:embed="rId12"/>
                          <a:srcRect b="0" l="0" r="0" t="0"/>
                          <a:stretch>
                            <a:fillRect/>
                          </a:stretch>
                        </pic:blipFill>
                        <pic:spPr>
                          <a:xfrm>
                            <a:off x="0" y="0"/>
                            <a:ext cx="2071540" cy="116520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rPr>
                <w:color w:val="999999"/>
              </w:rPr>
            </w:pPr>
            <w:r w:rsidDel="00000000" w:rsidR="00000000" w:rsidRPr="00000000">
              <w:rPr>
                <w:b w:val="1"/>
              </w:rPr>
              <w:drawing>
                <wp:inline distB="0" distT="0" distL="0" distR="0">
                  <wp:extent cx="2269957" cy="1588970"/>
                  <wp:effectExtent b="0" l="0" r="0" t="0"/>
                  <wp:docPr id="830" name="image108.jpg"/>
                  <a:graphic>
                    <a:graphicData uri="http://schemas.openxmlformats.org/drawingml/2006/picture">
                      <pic:pic>
                        <pic:nvPicPr>
                          <pic:cNvPr id="0" name="image108.jpg"/>
                          <pic:cNvPicPr preferRelativeResize="0"/>
                        </pic:nvPicPr>
                        <pic:blipFill>
                          <a:blip r:embed="rId13"/>
                          <a:srcRect b="0" l="0" r="0" t="0"/>
                          <a:stretch>
                            <a:fillRect/>
                          </a:stretch>
                        </pic:blipFill>
                        <pic:spPr>
                          <a:xfrm>
                            <a:off x="0" y="0"/>
                            <a:ext cx="2269957" cy="158897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052">
            <w:pPr>
              <w:spacing w:after="120" w:lineRule="auto"/>
              <w:rPr/>
            </w:pPr>
            <w:r w:rsidDel="00000000" w:rsidR="00000000" w:rsidRPr="00000000">
              <w:rPr>
                <w:rtl w:val="0"/>
              </w:rPr>
              <w:t xml:space="preserve">En el desarrollo de esta primera parte del proceso de fabricación digital de mobiliario, el aprendiz aprenderá desde la generación de ideas de productos mobiliarios, pasando por propuestas plasmadas en bocetos o </w:t>
            </w:r>
            <w:r w:rsidDel="00000000" w:rsidR="00000000" w:rsidRPr="00000000">
              <w:rPr>
                <w:i w:val="1"/>
                <w:rtl w:val="0"/>
              </w:rPr>
              <w:t xml:space="preserve">sketchs</w:t>
            </w:r>
            <w:r w:rsidDel="00000000" w:rsidR="00000000" w:rsidRPr="00000000">
              <w:rPr>
                <w:rtl w:val="0"/>
              </w:rPr>
              <w:t xml:space="preserve"> rápidos a mano y hasta recreaciones técnicas de productos para muestra y exposición a clientes y mercados potenciales, con las características y requerimientos deseados para el inicio de un proceso de producción. Todo esto se logrará comprendiendo la relación entre el diseño, la arquitectura, la ergonomía, tipos de clientes y varios métodos de </w:t>
            </w:r>
            <w:r w:rsidDel="00000000" w:rsidR="00000000" w:rsidRPr="00000000">
              <w:rPr>
                <w:i w:val="1"/>
                <w:rtl w:val="0"/>
              </w:rPr>
              <w:t xml:space="preserve">marketing </w:t>
            </w:r>
            <w:r w:rsidDel="00000000" w:rsidR="00000000" w:rsidRPr="00000000">
              <w:rPr>
                <w:rtl w:val="0"/>
              </w:rPr>
              <w:t xml:space="preserve">y ventas de distintos tipos de productos mobiliarios. </w:t>
            </w:r>
          </w:p>
          <w:p w:rsidR="00000000" w:rsidDel="00000000" w:rsidP="00000000" w:rsidRDefault="00000000" w:rsidRPr="00000000" w14:paraId="0000005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color w:val="999999"/>
              </w:rPr>
            </w:pPr>
            <w:r w:rsidDel="00000000" w:rsidR="00000000" w:rsidRPr="00000000">
              <w:rPr>
                <w:rtl w:val="0"/>
              </w:rPr>
            </w:r>
          </w:p>
          <w:p w:rsidR="00000000" w:rsidDel="00000000" w:rsidP="00000000" w:rsidRDefault="00000000" w:rsidRPr="00000000" w14:paraId="00000055">
            <w:pPr>
              <w:widowControl w:val="0"/>
              <w:rPr>
                <w:color w:val="999999"/>
              </w:rPr>
            </w:pPr>
            <w:r w:rsidDel="00000000" w:rsidR="00000000" w:rsidRPr="00000000">
              <w:rPr>
                <w:rtl w:val="0"/>
              </w:rPr>
            </w:r>
          </w:p>
          <w:p w:rsidR="00000000" w:rsidDel="00000000" w:rsidP="00000000" w:rsidRDefault="00000000" w:rsidRPr="00000000" w14:paraId="00000056">
            <w:pPr>
              <w:widowControl w:val="0"/>
              <w:rPr/>
            </w:pPr>
            <w:r w:rsidDel="00000000" w:rsidR="00000000" w:rsidRPr="00000000">
              <w:rPr>
                <w:rtl w:val="0"/>
              </w:rPr>
              <w:t xml:space="preserve">Diseño</w:t>
            </w:r>
          </w:p>
          <w:p w:rsidR="00000000" w:rsidDel="00000000" w:rsidP="00000000" w:rsidRDefault="00000000" w:rsidRPr="00000000" w14:paraId="00000057">
            <w:pPr>
              <w:widowControl w:val="0"/>
              <w:rPr/>
            </w:pPr>
            <w:r w:rsidDel="00000000" w:rsidR="00000000" w:rsidRPr="00000000">
              <w:rPr>
                <w:rtl w:val="0"/>
              </w:rPr>
              <w:t xml:space="preserve">Arquitectura</w:t>
            </w:r>
          </w:p>
          <w:p w:rsidR="00000000" w:rsidDel="00000000" w:rsidP="00000000" w:rsidRDefault="00000000" w:rsidRPr="00000000" w14:paraId="00000058">
            <w:pPr>
              <w:widowControl w:val="0"/>
              <w:rPr/>
            </w:pPr>
            <w:r w:rsidDel="00000000" w:rsidR="00000000" w:rsidRPr="00000000">
              <w:rPr>
                <w:rtl w:val="0"/>
              </w:rPr>
              <w:t xml:space="preserve">Ergonomía</w:t>
            </w:r>
          </w:p>
          <w:p w:rsidR="00000000" w:rsidDel="00000000" w:rsidP="00000000" w:rsidRDefault="00000000" w:rsidRPr="00000000" w14:paraId="00000059">
            <w:pPr>
              <w:widowControl w:val="0"/>
              <w:rPr/>
            </w:pPr>
            <w:r w:rsidDel="00000000" w:rsidR="00000000" w:rsidRPr="00000000">
              <w:rPr>
                <w:rtl w:val="0"/>
              </w:rPr>
              <w:t xml:space="preserve">Tipos de clientes</w:t>
            </w:r>
          </w:p>
          <w:p w:rsidR="00000000" w:rsidDel="00000000" w:rsidP="00000000" w:rsidRDefault="00000000" w:rsidRPr="00000000" w14:paraId="0000005A">
            <w:pPr>
              <w:widowControl w:val="0"/>
              <w:rPr/>
            </w:pPr>
            <w:r w:rsidDel="00000000" w:rsidR="00000000" w:rsidRPr="00000000">
              <w:rPr>
                <w:rtl w:val="0"/>
              </w:rPr>
              <w:t xml:space="preserve">Métodos de marketing</w:t>
            </w:r>
          </w:p>
          <w:p w:rsidR="00000000" w:rsidDel="00000000" w:rsidP="00000000" w:rsidRDefault="00000000" w:rsidRPr="00000000" w14:paraId="0000005B">
            <w:pPr>
              <w:widowControl w:val="0"/>
              <w:rPr/>
            </w:pPr>
            <w:r w:rsidDel="00000000" w:rsidR="00000000" w:rsidRPr="00000000">
              <w:rPr>
                <w:rtl w:val="0"/>
              </w:rPr>
              <w:t xml:space="preserve">Ventas</w:t>
            </w:r>
          </w:p>
          <w:p w:rsidR="00000000" w:rsidDel="00000000" w:rsidP="00000000" w:rsidRDefault="00000000" w:rsidRPr="00000000" w14:paraId="0000005C">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color w:val="999999"/>
              </w:rPr>
            </w:pPr>
            <w:sdt>
              <w:sdtPr>
                <w:tag w:val="goog_rdk_1"/>
              </w:sdtPr>
              <w:sdtContent>
                <w:commentRangeStart w:id="1"/>
              </w:sdtContent>
            </w:sdt>
            <w:r w:rsidDel="00000000" w:rsidR="00000000" w:rsidRPr="00000000">
              <w:rPr/>
              <w:drawing>
                <wp:inline distB="0" distT="0" distL="0" distR="0">
                  <wp:extent cx="1467035" cy="844255"/>
                  <wp:effectExtent b="0" l="0" r="0" t="0"/>
                  <wp:docPr id="829"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1467035" cy="844255"/>
                          </a:xfrm>
                          <a:prstGeom prst="rect"/>
                          <a:ln/>
                        </pic:spPr>
                      </pic:pic>
                    </a:graphicData>
                  </a:graphic>
                </wp:inline>
              </w:drawing>
            </w:r>
            <w:commentRangeEnd w:id="1"/>
            <w:r w:rsidDel="00000000" w:rsidR="00000000" w:rsidRPr="00000000">
              <w:commentReference w:id="1"/>
            </w:r>
            <w:r w:rsidDel="00000000" w:rsidR="00000000" w:rsidRPr="00000000">
              <w:rPr/>
              <w:drawing>
                <wp:inline distB="0" distT="0" distL="0" distR="0">
                  <wp:extent cx="2192669" cy="1233341"/>
                  <wp:effectExtent b="0" l="0" r="0" t="0"/>
                  <wp:docPr id="834" name="image119.png"/>
                  <a:graphic>
                    <a:graphicData uri="http://schemas.openxmlformats.org/drawingml/2006/picture">
                      <pic:pic>
                        <pic:nvPicPr>
                          <pic:cNvPr id="0" name="image119.png"/>
                          <pic:cNvPicPr preferRelativeResize="0"/>
                        </pic:nvPicPr>
                        <pic:blipFill>
                          <a:blip r:embed="rId15"/>
                          <a:srcRect b="0" l="0" r="0" t="0"/>
                          <a:stretch>
                            <a:fillRect/>
                          </a:stretch>
                        </pic:blipFill>
                        <pic:spPr>
                          <a:xfrm>
                            <a:off x="0" y="0"/>
                            <a:ext cx="2192669" cy="1233341"/>
                          </a:xfrm>
                          <a:prstGeom prst="rect"/>
                          <a:ln/>
                        </pic:spPr>
                      </pic:pic>
                    </a:graphicData>
                  </a:graphic>
                </wp:inline>
              </w:drawing>
            </w:r>
            <w:r w:rsidDel="00000000" w:rsidR="00000000" w:rsidRPr="00000000">
              <w:rPr>
                <w:b w:val="1"/>
              </w:rPr>
              <w:drawing>
                <wp:inline distB="0" distT="0" distL="0" distR="0">
                  <wp:extent cx="1706213" cy="1194350"/>
                  <wp:effectExtent b="0" l="0" r="0" t="0"/>
                  <wp:docPr id="831" name="image110.jpg"/>
                  <a:graphic>
                    <a:graphicData uri="http://schemas.openxmlformats.org/drawingml/2006/picture">
                      <pic:pic>
                        <pic:nvPicPr>
                          <pic:cNvPr id="0" name="image110.jpg"/>
                          <pic:cNvPicPr preferRelativeResize="0"/>
                        </pic:nvPicPr>
                        <pic:blipFill>
                          <a:blip r:embed="rId16"/>
                          <a:srcRect b="0" l="0" r="0" t="0"/>
                          <a:stretch>
                            <a:fillRect/>
                          </a:stretch>
                        </pic:blipFill>
                        <pic:spPr>
                          <a:xfrm>
                            <a:off x="0" y="0"/>
                            <a:ext cx="1706213" cy="1194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060">
            <w:pPr>
              <w:spacing w:after="120" w:lineRule="auto"/>
              <w:rPr/>
            </w:pPr>
            <w:r w:rsidDel="00000000" w:rsidR="00000000" w:rsidRPr="00000000">
              <w:rPr>
                <w:rtl w:val="0"/>
              </w:rPr>
              <w:t xml:space="preserve">La creación de productos, desde un sencillo tornillo hasta el más complejo de los edificios inicia a partir de la concepción de ideas que a medida van siendo enriquecidas con saberes de distintas áreas, éstas, pasan a través de un proceso de transformación que en muchas ocasiones logran vislumbrar e impactar a un público, a una comunidad o un cliente. </w:t>
            </w:r>
          </w:p>
          <w:p w:rsidR="00000000" w:rsidDel="00000000" w:rsidP="00000000" w:rsidRDefault="00000000" w:rsidRPr="00000000" w14:paraId="0000006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t xml:space="preserve">Todo inicia a partir de la concepción de ideas.</w:t>
            </w:r>
          </w:p>
          <w:p w:rsidR="00000000" w:rsidDel="00000000" w:rsidP="00000000" w:rsidRDefault="00000000" w:rsidRPr="00000000" w14:paraId="00000063">
            <w:pPr>
              <w:widowControl w:val="0"/>
              <w:rPr/>
            </w:pPr>
            <w:r w:rsidDel="00000000" w:rsidR="00000000" w:rsidRPr="00000000">
              <w:rPr>
                <w:rtl w:val="0"/>
              </w:rPr>
            </w:r>
          </w:p>
          <w:p w:rsidR="00000000" w:rsidDel="00000000" w:rsidP="00000000" w:rsidRDefault="00000000" w:rsidRPr="00000000" w14:paraId="00000064">
            <w:pPr>
              <w:widowControl w:val="0"/>
              <w:rPr/>
            </w:pPr>
            <w:r w:rsidDel="00000000" w:rsidR="00000000" w:rsidRPr="00000000">
              <w:rPr>
                <w:rtl w:val="0"/>
              </w:rPr>
            </w:r>
          </w:p>
          <w:p w:rsidR="00000000" w:rsidDel="00000000" w:rsidP="00000000" w:rsidRDefault="00000000" w:rsidRPr="00000000" w14:paraId="00000065">
            <w:pPr>
              <w:widowControl w:val="0"/>
              <w:rPr/>
            </w:pPr>
            <w:r w:rsidDel="00000000" w:rsidR="00000000" w:rsidRPr="00000000">
              <w:rPr>
                <w:rtl w:val="0"/>
              </w:rPr>
            </w:r>
          </w:p>
          <w:p w:rsidR="00000000" w:rsidDel="00000000" w:rsidP="00000000" w:rsidRDefault="00000000" w:rsidRPr="00000000" w14:paraId="00000066">
            <w:pPr>
              <w:widowControl w:val="0"/>
              <w:rPr/>
            </w:pPr>
            <w:r w:rsidDel="00000000" w:rsidR="00000000" w:rsidRPr="00000000">
              <w:rPr>
                <w:rtl w:val="0"/>
              </w:rPr>
            </w:r>
          </w:p>
          <w:p w:rsidR="00000000" w:rsidDel="00000000" w:rsidP="00000000" w:rsidRDefault="00000000" w:rsidRPr="00000000" w14:paraId="00000067">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color w:val="999999"/>
              </w:rPr>
            </w:pPr>
            <w:sdt>
              <w:sdtPr>
                <w:tag w:val="goog_rdk_2"/>
              </w:sdtPr>
              <w:sdtContent>
                <w:commentRangeStart w:id="2"/>
              </w:sdtContent>
            </w:sdt>
            <w:r w:rsidDel="00000000" w:rsidR="00000000" w:rsidRPr="00000000">
              <w:rPr/>
              <w:drawing>
                <wp:inline distB="0" distT="0" distL="0" distR="0">
                  <wp:extent cx="1876302" cy="1078446"/>
                  <wp:effectExtent b="0" l="0" r="0" t="0"/>
                  <wp:docPr id="838" name="image121.png"/>
                  <a:graphic>
                    <a:graphicData uri="http://schemas.openxmlformats.org/drawingml/2006/picture">
                      <pic:pic>
                        <pic:nvPicPr>
                          <pic:cNvPr id="0" name="image121.png"/>
                          <pic:cNvPicPr preferRelativeResize="0"/>
                        </pic:nvPicPr>
                        <pic:blipFill>
                          <a:blip r:embed="rId17"/>
                          <a:srcRect b="0" l="0" r="0" t="0"/>
                          <a:stretch>
                            <a:fillRect/>
                          </a:stretch>
                        </pic:blipFill>
                        <pic:spPr>
                          <a:xfrm>
                            <a:off x="0" y="0"/>
                            <a:ext cx="1876302" cy="1078446"/>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A">
            <w:pPr>
              <w:widowControl w:val="0"/>
              <w:rPr>
                <w:color w:val="999999"/>
              </w:rPr>
            </w:pPr>
            <w:r w:rsidDel="00000000" w:rsidR="00000000" w:rsidRPr="00000000">
              <w:rPr>
                <w:rtl w:val="0"/>
              </w:rPr>
              <w:t xml:space="preserve">     </w:t>
            </w:r>
            <w:sdt>
              <w:sdtPr>
                <w:tag w:val="goog_rdk_3"/>
              </w:sdtPr>
              <w:sdtContent>
                <w:commentRangeStart w:id="3"/>
              </w:sdtContent>
            </w:sdt>
            <w:r w:rsidDel="00000000" w:rsidR="00000000" w:rsidRPr="00000000">
              <w:rPr>
                <w:color w:val="999999"/>
              </w:rPr>
              <w:drawing>
                <wp:inline distB="0" distT="0" distL="0" distR="0">
                  <wp:extent cx="1248764" cy="713579"/>
                  <wp:effectExtent b="0" l="0" r="0" t="0"/>
                  <wp:docPr id="836" name="image123.png"/>
                  <a:graphic>
                    <a:graphicData uri="http://schemas.openxmlformats.org/drawingml/2006/picture">
                      <pic:pic>
                        <pic:nvPicPr>
                          <pic:cNvPr id="0" name="image123.png"/>
                          <pic:cNvPicPr preferRelativeResize="0"/>
                        </pic:nvPicPr>
                        <pic:blipFill>
                          <a:blip r:embed="rId18"/>
                          <a:srcRect b="0" l="0" r="0" t="0"/>
                          <a:stretch>
                            <a:fillRect/>
                          </a:stretch>
                        </pic:blipFill>
                        <pic:spPr>
                          <a:xfrm>
                            <a:off x="0" y="0"/>
                            <a:ext cx="1248764" cy="713579"/>
                          </a:xfrm>
                          <a:prstGeom prst="rect"/>
                          <a:ln/>
                        </pic:spPr>
                      </pic:pic>
                    </a:graphicData>
                  </a:graphic>
                </wp:inline>
              </w:drawing>
            </w:r>
            <w:commentRangeEnd w:id="3"/>
            <w:r w:rsidDel="00000000" w:rsidR="00000000" w:rsidRPr="00000000">
              <w:commentReference w:id="3"/>
            </w:r>
            <w:r w:rsidDel="00000000" w:rsidR="00000000" w:rsidRPr="00000000">
              <w:rPr>
                <w:rtl w:val="0"/>
              </w:rPr>
              <w:t xml:space="preserve">     </w:t>
            </w:r>
            <w:sdt>
              <w:sdtPr>
                <w:tag w:val="goog_rdk_4"/>
              </w:sdtPr>
              <w:sdtContent>
                <w:commentRangeStart w:id="4"/>
              </w:sdtContent>
            </w:sdt>
            <w:r w:rsidDel="00000000" w:rsidR="00000000" w:rsidRPr="00000000">
              <w:rPr>
                <w:color w:val="999999"/>
              </w:rPr>
              <w:drawing>
                <wp:inline distB="0" distT="0" distL="0" distR="0">
                  <wp:extent cx="1289882" cy="737793"/>
                  <wp:effectExtent b="0" l="0" r="0" t="0"/>
                  <wp:docPr id="843" name="image135.png"/>
                  <a:graphic>
                    <a:graphicData uri="http://schemas.openxmlformats.org/drawingml/2006/picture">
                      <pic:pic>
                        <pic:nvPicPr>
                          <pic:cNvPr id="0" name="image135.png"/>
                          <pic:cNvPicPr preferRelativeResize="0"/>
                        </pic:nvPicPr>
                        <pic:blipFill>
                          <a:blip r:embed="rId19"/>
                          <a:srcRect b="0" l="0" r="0" t="0"/>
                          <a:stretch>
                            <a:fillRect/>
                          </a:stretch>
                        </pic:blipFill>
                        <pic:spPr>
                          <a:xfrm>
                            <a:off x="0" y="0"/>
                            <a:ext cx="1289882" cy="737793"/>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120" w:lineRule="auto"/>
              <w:rPr/>
            </w:pPr>
            <w:r w:rsidDel="00000000" w:rsidR="00000000" w:rsidRPr="00000000">
              <w:rPr>
                <w:rtl w:val="0"/>
              </w:rPr>
              <w:t xml:space="preserve">Para representar las ideas es necesario que un diseñador revise y afiance una serie de conceptos, técnicas, procesos y estrategias que no solamente se limitan a la construcción gráfica y pictórica de, por ejemplo, una silla, mesa, escritorio, estación de trabajo o dotación para espacios de trabajo, es importante conocer cuáles son las preferencias de quien adquiere los productos mobiliarios que se diseñan y producen.</w:t>
            </w:r>
          </w:p>
          <w:p w:rsidR="00000000" w:rsidDel="00000000" w:rsidP="00000000" w:rsidRDefault="00000000" w:rsidRPr="00000000" w14:paraId="0000006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color w:val="999999"/>
              </w:rPr>
            </w:pPr>
            <w:r w:rsidDel="00000000" w:rsidR="00000000" w:rsidRPr="00000000">
              <w:rPr>
                <w:rtl w:val="0"/>
              </w:rPr>
              <w:t xml:space="preserve">Preferencias del cliente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pPr>
            <w:r w:rsidDel="00000000" w:rsidR="00000000" w:rsidRPr="00000000">
              <w:rPr/>
              <w:drawing>
                <wp:inline distB="0" distT="0" distL="0" distR="0">
                  <wp:extent cx="1043512" cy="696409"/>
                  <wp:effectExtent b="0" l="0" r="0" t="0"/>
                  <wp:docPr descr="El interior de la cocina de loft, con mobiliario y luz solar. Diseño y concepto de estilo. 3.ª representación" id="840" name="image120.jpg"/>
                  <a:graphic>
                    <a:graphicData uri="http://schemas.openxmlformats.org/drawingml/2006/picture">
                      <pic:pic>
                        <pic:nvPicPr>
                          <pic:cNvPr descr="El interior de la cocina de loft, con mobiliario y luz solar. Diseño y concepto de estilo. 3.ª representación" id="0" name="image120.jpg"/>
                          <pic:cNvPicPr preferRelativeResize="0"/>
                        </pic:nvPicPr>
                        <pic:blipFill>
                          <a:blip r:embed="rId20"/>
                          <a:srcRect b="0" l="0" r="0" t="0"/>
                          <a:stretch>
                            <a:fillRect/>
                          </a:stretch>
                        </pic:blipFill>
                        <pic:spPr>
                          <a:xfrm>
                            <a:off x="0" y="0"/>
                            <a:ext cx="1043512" cy="69640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186980" cy="708229"/>
                  <wp:effectExtent b="0" l="0" r="0" t="0"/>
                  <wp:docPr descr="3d render of  beach plank bed on a white background" id="842" name="image126.jpg"/>
                  <a:graphic>
                    <a:graphicData uri="http://schemas.openxmlformats.org/drawingml/2006/picture">
                      <pic:pic>
                        <pic:nvPicPr>
                          <pic:cNvPr descr="3d render of  beach plank bed on a white background" id="0" name="image126.jpg"/>
                          <pic:cNvPicPr preferRelativeResize="0"/>
                        </pic:nvPicPr>
                        <pic:blipFill>
                          <a:blip r:embed="rId21"/>
                          <a:srcRect b="0" l="0" r="0" t="0"/>
                          <a:stretch>
                            <a:fillRect/>
                          </a:stretch>
                        </pic:blipFill>
                        <pic:spPr>
                          <a:xfrm>
                            <a:off x="0" y="0"/>
                            <a:ext cx="1186980" cy="70822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rPr>
                <w:color w:val="999999"/>
              </w:rPr>
            </w:pPr>
            <w:r w:rsidDel="00000000" w:rsidR="00000000" w:rsidRPr="00000000">
              <w:rPr/>
              <w:drawing>
                <wp:inline distB="0" distT="0" distL="0" distR="0">
                  <wp:extent cx="1475564" cy="828252"/>
                  <wp:effectExtent b="0" l="0" r="0" t="0"/>
                  <wp:docPr descr="Ilustración en 3D de lujosos apartamentos de la última planta con pérgola privada y mobiliario de decoración de mimbre. Vista panorámica de la ciudad en segundo plano. " id="845" name="image136.jpg"/>
                  <a:graphic>
                    <a:graphicData uri="http://schemas.openxmlformats.org/drawingml/2006/picture">
                      <pic:pic>
                        <pic:nvPicPr>
                          <pic:cNvPr descr="Ilustración en 3D de lujosos apartamentos de la última planta con pérgola privada y mobiliario de decoración de mimbre. Vista panorámica de la ciudad en segundo plano. " id="0" name="image136.jpg"/>
                          <pic:cNvPicPr preferRelativeResize="0"/>
                        </pic:nvPicPr>
                        <pic:blipFill>
                          <a:blip r:embed="rId22"/>
                          <a:srcRect b="0" l="0" r="0" t="0"/>
                          <a:stretch>
                            <a:fillRect/>
                          </a:stretch>
                        </pic:blipFill>
                        <pic:spPr>
                          <a:xfrm>
                            <a:off x="0" y="0"/>
                            <a:ext cx="1475564" cy="8282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073">
            <w:pPr>
              <w:spacing w:after="120" w:lineRule="auto"/>
              <w:rPr/>
            </w:pPr>
            <w:r w:rsidDel="00000000" w:rsidR="00000000" w:rsidRPr="00000000">
              <w:rPr>
                <w:rtl w:val="0"/>
              </w:rPr>
              <w:t xml:space="preserve">Se analizará, cómo a partir de la identificación de los colores primarios, secundarios y sus características, es posible recrear mediante el uso de técnicas de dibujo, herramientas, tan sencillas como un lápiz, o una regla, los espacios y sensaciones que estos trasmiten a quien los observa o está interesado en adquirirlo. Se verá como la arquitectura y el diseño de espacios interiores y exteriores, van de la mano y complementan la propuesta que se quiere trasmitir a un cliente.</w:t>
            </w:r>
          </w:p>
          <w:p w:rsidR="00000000" w:rsidDel="00000000" w:rsidP="00000000" w:rsidRDefault="00000000" w:rsidRPr="00000000" w14:paraId="00000074">
            <w:pP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pPr>
            <w:r w:rsidDel="00000000" w:rsidR="00000000" w:rsidRPr="00000000">
              <w:rPr>
                <w:rtl w:val="0"/>
              </w:rPr>
              <w:t xml:space="preserve">Colores y espacios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pPr>
            <w:r w:rsidDel="00000000" w:rsidR="00000000" w:rsidRPr="00000000">
              <w:rPr/>
              <w:drawing>
                <wp:inline distB="0" distT="0" distL="0" distR="0">
                  <wp:extent cx="2192669" cy="1233341"/>
                  <wp:effectExtent b="0" l="0" r="0" t="0"/>
                  <wp:docPr id="846" name="image119.png"/>
                  <a:graphic>
                    <a:graphicData uri="http://schemas.openxmlformats.org/drawingml/2006/picture">
                      <pic:pic>
                        <pic:nvPicPr>
                          <pic:cNvPr id="0" name="image119.png"/>
                          <pic:cNvPicPr preferRelativeResize="0"/>
                        </pic:nvPicPr>
                        <pic:blipFill>
                          <a:blip r:embed="rId15"/>
                          <a:srcRect b="0" l="0" r="0" t="0"/>
                          <a:stretch>
                            <a:fillRect/>
                          </a:stretch>
                        </pic:blipFill>
                        <pic:spPr>
                          <a:xfrm>
                            <a:off x="0" y="0"/>
                            <a:ext cx="2192669" cy="1233341"/>
                          </a:xfrm>
                          <a:prstGeom prst="rect"/>
                          <a:ln/>
                        </pic:spPr>
                      </pic:pic>
                    </a:graphicData>
                  </a:graphic>
                </wp:inline>
              </w:drawing>
            </w:r>
            <w:r w:rsidDel="00000000" w:rsidR="00000000" w:rsidRPr="00000000">
              <w:rPr/>
              <w:drawing>
                <wp:inline distB="0" distT="0" distL="0" distR="0">
                  <wp:extent cx="1989907" cy="1119291"/>
                  <wp:effectExtent b="0" l="0" r="0" t="0"/>
                  <wp:docPr id="847" name="image138.png"/>
                  <a:graphic>
                    <a:graphicData uri="http://schemas.openxmlformats.org/drawingml/2006/picture">
                      <pic:pic>
                        <pic:nvPicPr>
                          <pic:cNvPr id="0" name="image138.png"/>
                          <pic:cNvPicPr preferRelativeResize="0"/>
                        </pic:nvPicPr>
                        <pic:blipFill>
                          <a:blip r:embed="rId23"/>
                          <a:srcRect b="0" l="0" r="0" t="0"/>
                          <a:stretch>
                            <a:fillRect/>
                          </a:stretch>
                        </pic:blipFill>
                        <pic:spPr>
                          <a:xfrm>
                            <a:off x="0" y="0"/>
                            <a:ext cx="1989907" cy="1119291"/>
                          </a:xfrm>
                          <a:prstGeom prst="rect"/>
                          <a:ln/>
                        </pic:spPr>
                      </pic:pic>
                    </a:graphicData>
                  </a:graphic>
                </wp:inline>
              </w:drawing>
            </w:r>
            <w:r w:rsidDel="00000000" w:rsidR="00000000" w:rsidRPr="00000000">
              <w:rPr>
                <w:b w:val="1"/>
              </w:rPr>
              <w:drawing>
                <wp:inline distB="0" distT="0" distL="0" distR="0">
                  <wp:extent cx="1706213" cy="1194350"/>
                  <wp:effectExtent b="0" l="0" r="0" t="0"/>
                  <wp:docPr id="848" name="image110.jpg"/>
                  <a:graphic>
                    <a:graphicData uri="http://schemas.openxmlformats.org/drawingml/2006/picture">
                      <pic:pic>
                        <pic:nvPicPr>
                          <pic:cNvPr id="0" name="image110.jpg"/>
                          <pic:cNvPicPr preferRelativeResize="0"/>
                        </pic:nvPicPr>
                        <pic:blipFill>
                          <a:blip r:embed="rId16"/>
                          <a:srcRect b="0" l="0" r="0" t="0"/>
                          <a:stretch>
                            <a:fillRect/>
                          </a:stretch>
                        </pic:blipFill>
                        <pic:spPr>
                          <a:xfrm>
                            <a:off x="0" y="0"/>
                            <a:ext cx="1706213" cy="1194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spacing w:after="120" w:lineRule="auto"/>
              <w:rPr/>
            </w:pPr>
            <w:r w:rsidDel="00000000" w:rsidR="00000000" w:rsidRPr="00000000">
              <w:rPr>
                <w:rtl w:val="0"/>
              </w:rPr>
              <w:t xml:space="preserve">Una vez sea revisado el proceso de diseño, se abordará el tema de las principales materias primas que se emplean en la fabricación de productos mobiliarios, y los materiales de los accesorios que complementan los diseños que quieren ser construidos. Este conjunto de conocimientos, permitirán al aprendiz, entender desde el rol de un diseñador, los análisis y consideraciones que deben ser tenidos en cuenta para lograr el éxito en el sector de los productos mobiliarios, la identificación de factores que hacen variar los costos de producción, los grupos de personas y expertos que participan en el proceso de decisión a partir de ensayos y pruebas sobre prototipos. Todo lleva a la comprensión de la manera en la cual se deben llevar a cabo los procesos de diseño y producción, en función del tipo de cliente y mercado al cual se quiere llegar con los productos mobiliarios que se producen.</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pPr>
            <w:r w:rsidDel="00000000" w:rsidR="00000000" w:rsidRPr="00000000">
              <w:rPr>
                <w:rtl w:val="0"/>
              </w:rPr>
              <w:t xml:space="preserve">Materias primas</w:t>
            </w:r>
          </w:p>
          <w:p w:rsidR="00000000" w:rsidDel="00000000" w:rsidP="00000000" w:rsidRDefault="00000000" w:rsidRPr="00000000" w14:paraId="0000007B">
            <w:pPr>
              <w:widowControl w:val="0"/>
              <w:rPr/>
            </w:pPr>
            <w:r w:rsidDel="00000000" w:rsidR="00000000" w:rsidRPr="00000000">
              <w:rPr>
                <w:rtl w:val="0"/>
              </w:rPr>
              <w:t xml:space="preserve">Materiales de accesorios</w:t>
            </w:r>
          </w:p>
          <w:p w:rsidR="00000000" w:rsidDel="00000000" w:rsidP="00000000" w:rsidRDefault="00000000" w:rsidRPr="00000000" w14:paraId="0000007C">
            <w:pPr>
              <w:widowControl w:val="0"/>
              <w:rPr/>
            </w:pPr>
            <w:r w:rsidDel="00000000" w:rsidR="00000000" w:rsidRPr="00000000">
              <w:rPr>
                <w:rtl w:val="0"/>
              </w:rPr>
            </w:r>
          </w:p>
          <w:p w:rsidR="00000000" w:rsidDel="00000000" w:rsidP="00000000" w:rsidRDefault="00000000" w:rsidRPr="00000000" w14:paraId="0000007D">
            <w:pPr>
              <w:widowControl w:val="0"/>
              <w:rPr/>
            </w:pPr>
            <w:r w:rsidDel="00000000" w:rsidR="00000000" w:rsidRPr="00000000">
              <w:rPr>
                <w:rtl w:val="0"/>
              </w:rPr>
            </w:r>
          </w:p>
          <w:p w:rsidR="00000000" w:rsidDel="00000000" w:rsidP="00000000" w:rsidRDefault="00000000" w:rsidRPr="00000000" w14:paraId="0000007E">
            <w:pPr>
              <w:widowControl w:val="0"/>
              <w:rPr/>
            </w:pPr>
            <w:r w:rsidDel="00000000" w:rsidR="00000000" w:rsidRPr="00000000">
              <w:rPr>
                <w:rtl w:val="0"/>
              </w:rPr>
            </w:r>
          </w:p>
          <w:p w:rsidR="00000000" w:rsidDel="00000000" w:rsidP="00000000" w:rsidRDefault="00000000" w:rsidRPr="00000000" w14:paraId="0000007F">
            <w:pPr>
              <w:widowControl w:val="0"/>
              <w:rPr/>
            </w:pPr>
            <w:r w:rsidDel="00000000" w:rsidR="00000000" w:rsidRPr="00000000">
              <w:rPr>
                <w:rtl w:val="0"/>
              </w:rPr>
              <w:t xml:space="preserve">Costos de producción</w:t>
            </w:r>
          </w:p>
          <w:p w:rsidR="00000000" w:rsidDel="00000000" w:rsidP="00000000" w:rsidRDefault="00000000" w:rsidRPr="00000000" w14:paraId="00000080">
            <w:pPr>
              <w:widowControl w:val="0"/>
              <w:rPr/>
            </w:pPr>
            <w:r w:rsidDel="00000000" w:rsidR="00000000" w:rsidRPr="00000000">
              <w:rPr>
                <w:rtl w:val="0"/>
              </w:rPr>
            </w:r>
          </w:p>
          <w:p w:rsidR="00000000" w:rsidDel="00000000" w:rsidP="00000000" w:rsidRDefault="00000000" w:rsidRPr="00000000" w14:paraId="00000081">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pPr>
            <w:r w:rsidDel="00000000" w:rsidR="00000000" w:rsidRPr="00000000">
              <w:rPr/>
              <w:drawing>
                <wp:inline distB="0" distT="0" distL="0" distR="0">
                  <wp:extent cx="1590920" cy="1113644"/>
                  <wp:effectExtent b="0" l="0" r="0" t="0"/>
                  <wp:docPr id="849" name="image133.jpg"/>
                  <a:graphic>
                    <a:graphicData uri="http://schemas.openxmlformats.org/drawingml/2006/picture">
                      <pic:pic>
                        <pic:nvPicPr>
                          <pic:cNvPr id="0" name="image133.jpg"/>
                          <pic:cNvPicPr preferRelativeResize="0"/>
                        </pic:nvPicPr>
                        <pic:blipFill>
                          <a:blip r:embed="rId24"/>
                          <a:srcRect b="0" l="0" r="0" t="0"/>
                          <a:stretch>
                            <a:fillRect/>
                          </a:stretch>
                        </pic:blipFill>
                        <pic:spPr>
                          <a:xfrm>
                            <a:off x="0" y="0"/>
                            <a:ext cx="1590920" cy="1113644"/>
                          </a:xfrm>
                          <a:prstGeom prst="rect"/>
                          <a:ln/>
                        </pic:spPr>
                      </pic:pic>
                    </a:graphicData>
                  </a:graphic>
                </wp:inline>
              </w:drawing>
            </w:r>
            <w:r w:rsidDel="00000000" w:rsidR="00000000" w:rsidRPr="00000000">
              <w:rPr/>
              <w:drawing>
                <wp:inline distB="0" distT="0" distL="0" distR="0">
                  <wp:extent cx="2051352" cy="1153853"/>
                  <wp:effectExtent b="0" l="0" r="0" t="0"/>
                  <wp:docPr id="850" name="image139.png"/>
                  <a:graphic>
                    <a:graphicData uri="http://schemas.openxmlformats.org/drawingml/2006/picture">
                      <pic:pic>
                        <pic:nvPicPr>
                          <pic:cNvPr id="0" name="image139.png"/>
                          <pic:cNvPicPr preferRelativeResize="0"/>
                        </pic:nvPicPr>
                        <pic:blipFill>
                          <a:blip r:embed="rId25"/>
                          <a:srcRect b="0" l="0" r="0" t="0"/>
                          <a:stretch>
                            <a:fillRect/>
                          </a:stretch>
                        </pic:blipFill>
                        <pic:spPr>
                          <a:xfrm>
                            <a:off x="0" y="0"/>
                            <a:ext cx="2051352" cy="11538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rPr/>
            </w:pPr>
            <w:r w:rsidDel="00000000" w:rsidR="00000000" w:rsidRPr="00000000">
              <w:rPr>
                <w:rtl w:val="0"/>
              </w:rPr>
              <w:t xml:space="preserve">Finalmente, es importante conocer a quién vender y cómo vender, reconocer los principales tipos de clientes a quienes van dirigidos los productos mobiliarios y partiendo de esto se puedan recrear, incluir o mejorar atributos como la ergonomía o la calidad. En medio de todo el proceso de aprendizaje, se tendrán en cuenta también las necesidades especiales del mercado con restricciones de movilidad, un nuevo espacio o nicho como lo es de las mascotas, y algunas materias primas naturales y recicladas para fabricar mobiliario.</w:t>
            </w:r>
          </w:p>
          <w:p w:rsidR="00000000" w:rsidDel="00000000" w:rsidP="00000000" w:rsidRDefault="00000000" w:rsidRPr="00000000" w14:paraId="00000086">
            <w:pP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rPr/>
            </w:pPr>
            <w:r w:rsidDel="00000000" w:rsidR="00000000" w:rsidRPr="00000000">
              <w:rPr>
                <w:rtl w:val="0"/>
              </w:rPr>
              <w:t xml:space="preserve">Clientes</w:t>
            </w:r>
          </w:p>
          <w:p w:rsidR="00000000" w:rsidDel="00000000" w:rsidP="00000000" w:rsidRDefault="00000000" w:rsidRPr="00000000" w14:paraId="00000088">
            <w:pPr>
              <w:widowControl w:val="0"/>
              <w:rPr/>
            </w:pPr>
            <w:r w:rsidDel="00000000" w:rsidR="00000000" w:rsidRPr="00000000">
              <w:rPr>
                <w:rtl w:val="0"/>
              </w:rPr>
            </w:r>
          </w:p>
          <w:p w:rsidR="00000000" w:rsidDel="00000000" w:rsidP="00000000" w:rsidRDefault="00000000" w:rsidRPr="00000000" w14:paraId="00000089">
            <w:pPr>
              <w:widowControl w:val="0"/>
              <w:rPr/>
            </w:pPr>
            <w:r w:rsidDel="00000000" w:rsidR="00000000" w:rsidRPr="00000000">
              <w:rPr>
                <w:rtl w:val="0"/>
              </w:rPr>
              <w:t xml:space="preserve">Necesidades especiales del mercado</w:t>
            </w:r>
          </w:p>
          <w:p w:rsidR="00000000" w:rsidDel="00000000" w:rsidP="00000000" w:rsidRDefault="00000000" w:rsidRPr="00000000" w14:paraId="0000008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C">
            <w:pPr>
              <w:widowControl w:val="0"/>
              <w:rPr>
                <w:b w:val="1"/>
              </w:rPr>
            </w:pPr>
            <w:r w:rsidDel="00000000" w:rsidR="00000000" w:rsidRPr="00000000">
              <w:rPr>
                <w:rtl w:val="0"/>
              </w:rPr>
              <w:t xml:space="preserve">     </w:t>
            </w:r>
            <w:r w:rsidDel="00000000" w:rsidR="00000000" w:rsidRPr="00000000">
              <w:rPr>
                <w:color w:val="666666"/>
                <w:rtl w:val="0"/>
              </w:rPr>
              <w:t xml:space="preserve"> 835201_V1</w:t>
            </w:r>
            <w:r w:rsidDel="00000000" w:rsidR="00000000" w:rsidRPr="00000000">
              <w:rPr>
                <w:rtl w:val="0"/>
              </w:rPr>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Desarrollo de contenido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after="120" w:line="240" w:lineRule="auto"/>
        <w:rPr>
          <w:b w:val="1"/>
          <w:color w:val="000000"/>
        </w:rPr>
      </w:pPr>
      <w:r w:rsidDel="00000000" w:rsidR="00000000" w:rsidRPr="00000000">
        <w:rPr>
          <w:b w:val="1"/>
          <w:color w:val="000000"/>
          <w:rtl w:val="0"/>
        </w:rPr>
        <w:t xml:space="preserve">1. Introducción al diseño</w:t>
      </w:r>
    </w:p>
    <w:p w:rsidR="00000000" w:rsidDel="00000000" w:rsidP="00000000" w:rsidRDefault="00000000" w:rsidRPr="00000000" w14:paraId="00000094">
      <w:pPr>
        <w:spacing w:after="120" w:line="240" w:lineRule="auto"/>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95">
            <w:pPr>
              <w:pStyle w:val="Heading1"/>
              <w:jc w:val="center"/>
              <w:rPr>
                <w:sz w:val="22"/>
                <w:szCs w:val="22"/>
              </w:rPr>
            </w:pPr>
            <w:bookmarkStart w:colFirst="0" w:colLast="0" w:name="_heading=h.3vv35ent54fe" w:id="3"/>
            <w:bookmarkEnd w:id="3"/>
            <w:r w:rsidDel="00000000" w:rsidR="00000000" w:rsidRPr="00000000">
              <w:rPr>
                <w:sz w:val="22"/>
                <w:szCs w:val="22"/>
                <w:rtl w:val="0"/>
              </w:rPr>
              <w:t xml:space="preserve">Cuadro de texto</w:t>
            </w:r>
            <w:r w:rsidDel="00000000" w:rsidR="00000000" w:rsidRPr="00000000">
              <w:rPr>
                <w:rtl w:val="0"/>
              </w:rPr>
              <w:t xml:space="preserve">     </w:t>
            </w:r>
            <w:r w:rsidDel="00000000" w:rsidR="00000000" w:rsidRPr="00000000">
              <w:rPr>
                <w:rtl w:val="0"/>
              </w:rPr>
            </w:r>
          </w:p>
        </w:tc>
      </w:tr>
      <w:tr>
        <w:trPr>
          <w:cantSplit w:val="0"/>
          <w:trHeight w:val="33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spacing w:after="120" w:lineRule="auto"/>
              <w:rPr/>
            </w:pPr>
            <w:sdt>
              <w:sdtPr>
                <w:tag w:val="goog_rdk_5"/>
              </w:sdtPr>
              <w:sdtContent>
                <w:commentRangeStart w:id="5"/>
              </w:sdtContent>
            </w:sdt>
            <w:sdt>
              <w:sdtPr>
                <w:tag w:val="goog_rdk_6"/>
              </w:sdtPr>
              <w:sdtContent>
                <w:commentRangeStart w:id="6"/>
              </w:sdtContent>
            </w:sdt>
            <w:commentRangeEnd w:id="5"/>
            <w:r w:rsidDel="00000000" w:rsidR="00000000" w:rsidRPr="00000000">
              <w:commentReference w:id="5"/>
            </w:r>
            <w:commentRangeEnd w:id="6"/>
            <w:r w:rsidDel="00000000" w:rsidR="00000000" w:rsidRPr="00000000">
              <w:commentReference w:id="6"/>
            </w:r>
            <w:r w:rsidDel="00000000" w:rsidR="00000000" w:rsidRPr="00000000">
              <w:rPr>
                <w:b w:val="1"/>
                <w:rtl w:val="0"/>
              </w:rPr>
              <w:t xml:space="preserve">Diseño</w:t>
            </w:r>
            <w:r w:rsidDel="00000000" w:rsidR="00000000" w:rsidRPr="00000000">
              <w:rPr>
                <w:rtl w:val="0"/>
              </w:rPr>
              <w:t xml:space="preserve">: es un proceso que inicia a partir de la generación de ideas</w:t>
            </w:r>
            <w:sdt>
              <w:sdtPr>
                <w:tag w:val="goog_rdk_7"/>
              </w:sdtPr>
              <w:sdtContent>
                <w:del w:author="USER" w:id="0" w:date="2022-09-02T04:09:00Z">
                  <w:r w:rsidDel="00000000" w:rsidR="00000000" w:rsidRPr="00000000">
                    <w:rPr>
                      <w:rtl w:val="0"/>
                    </w:rPr>
                    <w:delText xml:space="preserve"> </w:delText>
                  </w:r>
                </w:del>
              </w:sdtContent>
            </w:sdt>
            <w:r w:rsidDel="00000000" w:rsidR="00000000" w:rsidRPr="00000000">
              <w:rPr>
                <w:rtl w:val="0"/>
              </w:rPr>
              <w:t xml:space="preserve"> entre una o varias personas, para lograr algo en común; es, además, la solución a situaciones problemáticas con la creación de productos, vestimentas, juguetes, entre otros. Dentro del proceso de diseño, existen aspectos que deben ser tenidos en cuenta por la persona o diseñador      como: la forma, la función a desempeñar, el tamaño, algunas veces el olor, la sensación que produce al tacto, la facilidad o grado de dificultad para fabricarlo, el costo, etc.</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47625</wp:posOffset>
                  </wp:positionV>
                  <wp:extent cx="2908935" cy="2035810"/>
                  <wp:effectExtent b="0" l="0" r="0" t="0"/>
                  <wp:wrapSquare wrapText="bothSides" distB="0" distT="0" distL="114300" distR="114300"/>
                  <wp:docPr id="825" name="image101.png"/>
                  <a:graphic>
                    <a:graphicData uri="http://schemas.openxmlformats.org/drawingml/2006/picture">
                      <pic:pic>
                        <pic:nvPicPr>
                          <pic:cNvPr id="0" name="image101.png"/>
                          <pic:cNvPicPr preferRelativeResize="0"/>
                        </pic:nvPicPr>
                        <pic:blipFill>
                          <a:blip r:embed="rId26"/>
                          <a:srcRect b="0" l="0" r="0" t="0"/>
                          <a:stretch>
                            <a:fillRect/>
                          </a:stretch>
                        </pic:blipFill>
                        <pic:spPr>
                          <a:xfrm>
                            <a:off x="0" y="0"/>
                            <a:ext cx="2908935" cy="2035810"/>
                          </a:xfrm>
                          <a:prstGeom prst="rect"/>
                          <a:ln/>
                        </pic:spPr>
                      </pic:pic>
                    </a:graphicData>
                  </a:graphic>
                </wp:anchor>
              </w:drawing>
            </w:r>
          </w:p>
          <w:p w:rsidR="00000000" w:rsidDel="00000000" w:rsidP="00000000" w:rsidRDefault="00000000" w:rsidRPr="00000000" w14:paraId="00000097">
            <w:pPr>
              <w:spacing w:after="120" w:lineRule="auto"/>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-25399</wp:posOffset>
                      </wp:positionH>
                      <wp:positionV relativeFrom="paragraph">
                        <wp:posOffset>71120</wp:posOffset>
                      </wp:positionV>
                      <wp:extent cx="2963604" cy="709842"/>
                      <wp:effectExtent b="0" l="0" r="0" t="0"/>
                      <wp:wrapNone/>
                      <wp:docPr id="706" name=""/>
                      <a:graphic>
                        <a:graphicData uri="http://schemas.microsoft.com/office/word/2010/wordprocessingShape">
                          <wps:wsp>
                            <wps:cNvSpPr/>
                            <wps:cNvPr id="2" name="Shape 2"/>
                            <wps:spPr>
                              <a:xfrm>
                                <a:off x="3873723" y="3434604"/>
                                <a:ext cx="2944554" cy="690792"/>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Todo producto que puede ser adquirido por un cliente, ha sido creado a partir de ideas que se plasmaron en un papel.</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-25399</wp:posOffset>
                      </wp:positionH>
                      <wp:positionV relativeFrom="paragraph">
                        <wp:posOffset>71120</wp:posOffset>
                      </wp:positionV>
                      <wp:extent cx="2963604" cy="709842"/>
                      <wp:effectExtent b="0" l="0" r="0" t="0"/>
                      <wp:wrapNone/>
                      <wp:docPr id="706" name="image40.png"/>
                      <a:graphic>
                        <a:graphicData uri="http://schemas.openxmlformats.org/drawingml/2006/picture">
                          <pic:pic>
                            <pic:nvPicPr>
                              <pic:cNvPr id="0" name="image40.png"/>
                              <pic:cNvPicPr preferRelativeResize="0"/>
                            </pic:nvPicPr>
                            <pic:blipFill>
                              <a:blip r:embed="rId27"/>
                              <a:srcRect/>
                              <a:stretch>
                                <a:fillRect/>
                              </a:stretch>
                            </pic:blipFill>
                            <pic:spPr>
                              <a:xfrm>
                                <a:off x="0" y="0"/>
                                <a:ext cx="2963604" cy="709842"/>
                              </a:xfrm>
                              <a:prstGeom prst="rect"/>
                              <a:ln/>
                            </pic:spPr>
                          </pic:pic>
                        </a:graphicData>
                      </a:graphic>
                    </wp:anchor>
                  </w:drawing>
                </mc:Fallback>
              </mc:AlternateContent>
            </w:r>
          </w:p>
          <w:p w:rsidR="00000000" w:rsidDel="00000000" w:rsidP="00000000" w:rsidRDefault="00000000" w:rsidRPr="00000000" w14:paraId="00000098">
            <w:pPr>
              <w:spacing w:after="120" w:lineRule="auto"/>
              <w:rPr/>
            </w:pPr>
            <w:r w:rsidDel="00000000" w:rsidR="00000000" w:rsidRPr="00000000">
              <w:rPr>
                <w:rtl w:val="0"/>
              </w:rPr>
              <w:t xml:space="preserve">En el caso del </w:t>
            </w:r>
            <w:r w:rsidDel="00000000" w:rsidR="00000000" w:rsidRPr="00000000">
              <w:rPr>
                <w:b w:val="1"/>
                <w:rtl w:val="0"/>
              </w:rPr>
              <w:t xml:space="preserve">diseño mobiliario</w:t>
            </w:r>
            <w:r w:rsidDel="00000000" w:rsidR="00000000" w:rsidRPr="00000000">
              <w:rPr>
                <w:rtl w:val="0"/>
              </w:rPr>
              <w:t xml:space="preserve">, el uso y la función del mueble juegan un papel muy importante, pues esto determina el tipo de espacio y público al cual va a ser dirigido. </w:t>
            </w:r>
          </w:p>
          <w:p w:rsidR="00000000" w:rsidDel="00000000" w:rsidP="00000000" w:rsidRDefault="00000000" w:rsidRPr="00000000" w14:paraId="00000099">
            <w:pPr>
              <w:spacing w:after="120" w:lineRule="auto"/>
              <w:rPr/>
            </w:pPr>
            <w:r w:rsidDel="00000000" w:rsidR="00000000" w:rsidRPr="00000000">
              <w:rPr>
                <w:rtl w:val="0"/>
              </w:rPr>
            </w:r>
          </w:p>
        </w:tc>
      </w:tr>
    </w:tbl>
    <w:p w:rsidR="00000000" w:rsidDel="00000000" w:rsidP="00000000" w:rsidRDefault="00000000" w:rsidRPr="00000000" w14:paraId="0000009A">
      <w:pPr>
        <w:rPr/>
      </w:pPr>
      <w:r w:rsidDel="00000000" w:rsidR="00000000" w:rsidRPr="00000000">
        <w:rPr>
          <w:rtl w:val="0"/>
        </w:rPr>
      </w:r>
    </w:p>
    <w:tbl>
      <w:tblPr>
        <w:tblStyle w:val="Table8"/>
        <w:tblW w:w="14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3"/>
        <w:gridCol w:w="12507"/>
        <w:tblGridChange w:id="0">
          <w:tblGrid>
            <w:gridCol w:w="1493"/>
            <w:gridCol w:w="12507"/>
          </w:tblGrid>
        </w:tblGridChange>
      </w:tblGrid>
      <w:tr>
        <w:trPr>
          <w:cantSplit w:val="0"/>
          <w:trHeight w:val="408"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B">
            <w:pPr>
              <w:widowControl w:val="0"/>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C">
            <w:pPr>
              <w:pStyle w:val="Title"/>
              <w:jc w:val="center"/>
              <w:rPr>
                <w:sz w:val="22"/>
                <w:szCs w:val="22"/>
              </w:rPr>
            </w:pPr>
            <w:r w:rsidDel="00000000" w:rsidR="00000000" w:rsidRPr="00000000">
              <w:rPr>
                <w:sz w:val="22"/>
                <w:szCs w:val="22"/>
                <w:rtl w:val="0"/>
              </w:rPr>
              <w:t xml:space="preserve">Cajón de texto de color</w:t>
            </w:r>
          </w:p>
        </w:tc>
      </w:tr>
      <w:tr>
        <w:trPr>
          <w:cantSplit w:val="0"/>
          <w:trHeight w:val="295"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spacing w:after="120" w:lineRule="auto"/>
              <w:rPr/>
            </w:pPr>
            <w:r w:rsidDel="00000000" w:rsidR="00000000" w:rsidRPr="00000000">
              <w:rPr>
                <w:rtl w:val="0"/>
              </w:rPr>
              <w:t xml:space="preserve">Los </w:t>
            </w:r>
            <w:r w:rsidDel="00000000" w:rsidR="00000000" w:rsidRPr="00000000">
              <w:rPr>
                <w:b w:val="1"/>
                <w:rtl w:val="0"/>
              </w:rPr>
              <w:t xml:space="preserve">mobiliarios</w:t>
            </w:r>
            <w:r w:rsidDel="00000000" w:rsidR="00000000" w:rsidRPr="00000000">
              <w:rPr>
                <w:rtl w:val="0"/>
              </w:rPr>
              <w:t xml:space="preserve"> no solo cumplen la función de proveer solución a necesidades </w:t>
            </w:r>
            <w:r w:rsidDel="00000000" w:rsidR="00000000" w:rsidRPr="00000000">
              <w:rPr>
                <w:b w:val="1"/>
                <w:rtl w:val="0"/>
              </w:rPr>
              <w:t xml:space="preserve">laborales</w:t>
            </w:r>
            <w:r w:rsidDel="00000000" w:rsidR="00000000" w:rsidRPr="00000000">
              <w:rPr>
                <w:rtl w:val="0"/>
              </w:rPr>
              <w:t xml:space="preserve">, </w:t>
            </w:r>
            <w:r w:rsidDel="00000000" w:rsidR="00000000" w:rsidRPr="00000000">
              <w:rPr>
                <w:b w:val="1"/>
                <w:rtl w:val="0"/>
              </w:rPr>
              <w:t xml:space="preserve">industriales</w:t>
            </w:r>
            <w:r w:rsidDel="00000000" w:rsidR="00000000" w:rsidRPr="00000000">
              <w:rPr>
                <w:rtl w:val="0"/>
              </w:rPr>
              <w:t xml:space="preserve"> o </w:t>
            </w:r>
            <w:r w:rsidDel="00000000" w:rsidR="00000000" w:rsidRPr="00000000">
              <w:rPr>
                <w:b w:val="1"/>
                <w:rtl w:val="0"/>
              </w:rPr>
              <w:t xml:space="preserve">ejecutivas</w:t>
            </w:r>
            <w:r w:rsidDel="00000000" w:rsidR="00000000" w:rsidRPr="00000000">
              <w:rPr>
                <w:rtl w:val="0"/>
              </w:rPr>
              <w:t xml:space="preserve">, también son muy importantes para el disfrute de momentos de </w:t>
            </w:r>
            <w:r w:rsidDel="00000000" w:rsidR="00000000" w:rsidRPr="00000000">
              <w:rPr>
                <w:b w:val="1"/>
                <w:rtl w:val="0"/>
              </w:rPr>
              <w:t xml:space="preserve">ocio</w:t>
            </w:r>
            <w:r w:rsidDel="00000000" w:rsidR="00000000" w:rsidRPr="00000000">
              <w:rPr>
                <w:rtl w:val="0"/>
              </w:rPr>
              <w:t xml:space="preserve"> y </w:t>
            </w:r>
            <w:r w:rsidDel="00000000" w:rsidR="00000000" w:rsidRPr="00000000">
              <w:rPr>
                <w:b w:val="1"/>
                <w:rtl w:val="0"/>
              </w:rPr>
              <w:t xml:space="preserve">descanso</w:t>
            </w:r>
            <w:r w:rsidDel="00000000" w:rsidR="00000000" w:rsidRPr="00000000">
              <w:rPr>
                <w:rtl w:val="0"/>
              </w:rPr>
              <w:t xml:space="preserve"> de las personas y, recientemente, muy posicionado, para el disfrute de mascotas y animales de compañía. Así mismo, el aspecto </w:t>
            </w:r>
            <w:r w:rsidDel="00000000" w:rsidR="00000000" w:rsidRPr="00000000">
              <w:rPr>
                <w:b w:val="1"/>
                <w:rtl w:val="0"/>
              </w:rPr>
              <w:t xml:space="preserve">decorativo</w:t>
            </w:r>
            <w:r w:rsidDel="00000000" w:rsidR="00000000" w:rsidRPr="00000000">
              <w:rPr>
                <w:rtl w:val="0"/>
              </w:rPr>
              <w:t xml:space="preserve"> juega un papel preponderante al momento de llevar a cabo proyectos habitacionales y comerciales, siendo un factor determinante la escogencia de materiales, texturas, formas y colores que combinen con las propuestas o diseños arquitectónicos y de espacios. </w:t>
            </w:r>
          </w:p>
        </w:tc>
      </w:tr>
    </w:tbl>
    <w:p w:rsidR="00000000" w:rsidDel="00000000" w:rsidP="00000000" w:rsidRDefault="00000000" w:rsidRPr="00000000" w14:paraId="0000009F">
      <w:pPr>
        <w:rPr/>
      </w:pPr>
      <w:r w:rsidDel="00000000" w:rsidR="00000000" w:rsidRPr="00000000">
        <w:rPr>
          <w:rtl w:val="0"/>
        </w:rPr>
      </w:r>
    </w:p>
    <w:tbl>
      <w:tblPr>
        <w:tblStyle w:val="Table9"/>
        <w:tblW w:w="140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56"/>
        <w:tblGridChange w:id="0">
          <w:tblGrid>
            <w:gridCol w:w="14056"/>
          </w:tblGrid>
        </w:tblGridChange>
      </w:tblGrid>
      <w:tr>
        <w:trPr>
          <w:cantSplit w:val="0"/>
          <w:trHeight w:val="444" w:hRule="atLeast"/>
          <w:tblHeader w:val="0"/>
        </w:trPr>
        <w:tc>
          <w:tcPr>
            <w:shd w:fill="8db3e2" w:val="clear"/>
          </w:tcPr>
          <w:p w:rsidR="00000000" w:rsidDel="00000000" w:rsidP="00000000" w:rsidRDefault="00000000" w:rsidRPr="00000000" w14:paraId="000000A0">
            <w:pPr>
              <w:pStyle w:val="Heading1"/>
              <w:jc w:val="center"/>
              <w:rPr>
                <w:sz w:val="22"/>
                <w:szCs w:val="22"/>
              </w:rPr>
            </w:pPr>
            <w:r w:rsidDel="00000000" w:rsidR="00000000" w:rsidRPr="00000000">
              <w:rPr>
                <w:sz w:val="22"/>
                <w:szCs w:val="22"/>
                <w:rtl w:val="0"/>
              </w:rPr>
              <w:t xml:space="preserve">Cuadro de texto</w:t>
            </w:r>
          </w:p>
        </w:tc>
      </w:tr>
      <w:tr>
        <w:trPr>
          <w:cantSplit w:val="0"/>
          <w:trHeight w:val="1382" w:hRule="atLeast"/>
          <w:tblHeader w:val="0"/>
        </w:trPr>
        <w:tc>
          <w:tcPr/>
          <w:p w:rsidR="00000000" w:rsidDel="00000000" w:rsidP="00000000" w:rsidRDefault="00000000" w:rsidRPr="00000000" w14:paraId="000000A1">
            <w:pPr>
              <w:spacing w:after="120" w:lineRule="auto"/>
              <w:rPr/>
            </w:pPr>
            <w:r w:rsidDel="00000000" w:rsidR="00000000" w:rsidRPr="00000000">
              <w:rPr>
                <w:rtl w:val="0"/>
              </w:rPr>
              <w:t xml:space="preserve">Es importante tener en cuenta que, al referirse a mobiliario o “mueble”, no solo se hace referencia al objeto en el cual se puede reposar, sentarse o acostarse una persona; el término, también habla del conjunto de elementos o productos que permiten, además, la </w:t>
            </w:r>
            <w:r w:rsidDel="00000000" w:rsidR="00000000" w:rsidRPr="00000000">
              <w:rPr>
                <w:b w:val="1"/>
                <w:rtl w:val="0"/>
              </w:rPr>
              <w:t xml:space="preserve">distribución de artículos en espacios abiertos y cerrados en coordinación y armonía con las personas que realizan una actividad o habitan un espacio</w:t>
            </w:r>
            <w:r w:rsidDel="00000000" w:rsidR="00000000" w:rsidRPr="00000000">
              <w:rPr>
                <w:rtl w:val="0"/>
              </w:rPr>
              <w:t xml:space="preserve">. Es por esta razón que, en el caso del comercio, el diseño de stands garantiza, en gran medida, el impacto visual de un elemento que quiera ser exhibido al público para su venta, tomando gran relevancia el color y la forma.</w:t>
            </w:r>
          </w:p>
        </w:tc>
      </w:tr>
    </w:tbl>
    <w:p w:rsidR="00000000" w:rsidDel="00000000" w:rsidP="00000000" w:rsidRDefault="00000000" w:rsidRPr="00000000" w14:paraId="000000A2">
      <w:pPr>
        <w:spacing w:after="120" w:line="240" w:lineRule="auto"/>
        <w:rPr/>
      </w:pPr>
      <w:r w:rsidDel="00000000" w:rsidR="00000000" w:rsidRPr="00000000">
        <w:rPr>
          <w:rtl w:val="0"/>
        </w:rPr>
      </w:r>
    </w:p>
    <w:p w:rsidR="00000000" w:rsidDel="00000000" w:rsidP="00000000" w:rsidRDefault="00000000" w:rsidRPr="00000000" w14:paraId="000000A3">
      <w:pPr>
        <w:numPr>
          <w:ilvl w:val="1"/>
          <w:numId w:val="1"/>
        </w:numPr>
        <w:pBdr>
          <w:top w:space="0" w:sz="0" w:val="nil"/>
          <w:left w:space="0" w:sz="0" w:val="nil"/>
          <w:bottom w:space="0" w:sz="0" w:val="nil"/>
          <w:right w:space="0" w:sz="0" w:val="nil"/>
          <w:between w:space="0" w:sz="0" w:val="nil"/>
        </w:pBdr>
        <w:spacing w:after="120" w:line="240" w:lineRule="auto"/>
        <w:ind w:left="720" w:hanging="720"/>
        <w:rPr>
          <w:b w:val="1"/>
          <w:color w:val="000000"/>
        </w:rPr>
      </w:pPr>
      <w:r w:rsidDel="00000000" w:rsidR="00000000" w:rsidRPr="00000000">
        <w:rPr>
          <w:b w:val="1"/>
          <w:color w:val="000000"/>
          <w:rtl w:val="0"/>
        </w:rPr>
        <w:t xml:space="preserve">Teoría del color</w:t>
      </w:r>
    </w:p>
    <w:p w:rsidR="00000000" w:rsidDel="00000000" w:rsidP="00000000" w:rsidRDefault="00000000" w:rsidRPr="00000000" w14:paraId="000000A4">
      <w:pPr>
        <w:spacing w:after="120" w:line="240" w:lineRule="auto"/>
        <w:rPr>
          <w:b w:val="1"/>
        </w:rPr>
      </w:pPr>
      <w:r w:rsidDel="00000000" w:rsidR="00000000" w:rsidRPr="00000000">
        <w:rPr>
          <w:rtl w:val="0"/>
        </w:rPr>
      </w:r>
    </w:p>
    <w:tbl>
      <w:tblPr>
        <w:tblStyle w:val="Table10"/>
        <w:tblW w:w="1411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13"/>
        <w:tblGridChange w:id="0">
          <w:tblGrid>
            <w:gridCol w:w="14113"/>
          </w:tblGrid>
        </w:tblGridChange>
      </w:tblGrid>
      <w:tr>
        <w:trPr>
          <w:cantSplit w:val="0"/>
          <w:trHeight w:val="425" w:hRule="atLeast"/>
          <w:tblHeader w:val="0"/>
        </w:trPr>
        <w:tc>
          <w:tcPr>
            <w:shd w:fill="8db3e2" w:val="clear"/>
          </w:tcPr>
          <w:p w:rsidR="00000000" w:rsidDel="00000000" w:rsidP="00000000" w:rsidRDefault="00000000" w:rsidRPr="00000000" w14:paraId="000000A5">
            <w:pPr>
              <w:pStyle w:val="Heading1"/>
              <w:jc w:val="center"/>
              <w:rPr>
                <w:sz w:val="22"/>
                <w:szCs w:val="22"/>
              </w:rPr>
            </w:pPr>
            <w:r w:rsidDel="00000000" w:rsidR="00000000" w:rsidRPr="00000000">
              <w:rPr>
                <w:sz w:val="22"/>
                <w:szCs w:val="22"/>
                <w:rtl w:val="0"/>
              </w:rPr>
              <w:t xml:space="preserve">Cuadro de texto</w:t>
            </w:r>
          </w:p>
        </w:tc>
      </w:tr>
      <w:tr>
        <w:trPr>
          <w:cantSplit w:val="0"/>
          <w:trHeight w:val="1116" w:hRule="atLeast"/>
          <w:tblHeader w:val="0"/>
        </w:trPr>
        <w:tc>
          <w:tcPr/>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El diseño de mobiliario, al igual que el diseño en otras categorías, depende en gran medida de la comprensión que existe entre los colores de los productos que se quieren producir o fabricar y su relación con el </w:t>
            </w:r>
            <w:r w:rsidDel="00000000" w:rsidR="00000000" w:rsidRPr="00000000">
              <w:rPr>
                <w:b w:val="1"/>
                <w:color w:val="000000"/>
                <w:rtl w:val="0"/>
              </w:rPr>
              <w:t xml:space="preserve">entorno</w:t>
            </w:r>
            <w:r w:rsidDel="00000000" w:rsidR="00000000" w:rsidRPr="00000000">
              <w:rPr>
                <w:color w:val="000000"/>
                <w:rtl w:val="0"/>
              </w:rPr>
              <w:t xml:space="preserve">. Visualmente, el cerebro humano establece relaciones entre tonalidades que producen distintas sensaciones como: complacencia, frescura, calor, alegría, tristeza, calidez, etc. Este tipo de asociaciones están dadas a partir de la denominada </w:t>
            </w:r>
            <w:r w:rsidDel="00000000" w:rsidR="00000000" w:rsidRPr="00000000">
              <w:rPr>
                <w:b w:val="1"/>
                <w:color w:val="000000"/>
                <w:rtl w:val="0"/>
              </w:rPr>
              <w:t xml:space="preserve">gama de colores</w:t>
            </w:r>
            <w:r w:rsidDel="00000000" w:rsidR="00000000" w:rsidRPr="00000000">
              <w:rPr>
                <w:color w:val="000000"/>
                <w:rtl w:val="0"/>
              </w:rPr>
              <w:t xml:space="preserve"> o </w:t>
            </w:r>
            <w:r w:rsidDel="00000000" w:rsidR="00000000" w:rsidRPr="00000000">
              <w:rPr>
                <w:b w:val="1"/>
                <w:color w:val="000000"/>
                <w:rtl w:val="0"/>
              </w:rPr>
              <w:t xml:space="preserve">escala cromática</w:t>
            </w:r>
            <w:r w:rsidDel="00000000" w:rsidR="00000000" w:rsidRPr="00000000">
              <w:rPr>
                <w:color w:val="000000"/>
                <w:rtl w:val="0"/>
              </w:rPr>
              <w:t xml:space="preserve"> que el ojo humano es capaz de percibir.</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120" w:line="240" w:lineRule="auto"/>
        <w:ind w:left="720" w:firstLine="0"/>
        <w:rPr>
          <w:color w:val="000000"/>
        </w:rPr>
      </w:pPr>
      <w:r w:rsidDel="00000000" w:rsidR="00000000" w:rsidRPr="00000000">
        <w:rPr>
          <w:rtl w:val="0"/>
        </w:rPr>
      </w:r>
    </w:p>
    <w:tbl>
      <w:tblPr>
        <w:tblStyle w:val="Table11"/>
        <w:tblW w:w="1416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7938"/>
        <w:gridCol w:w="4677"/>
        <w:tblGridChange w:id="0">
          <w:tblGrid>
            <w:gridCol w:w="1550"/>
            <w:gridCol w:w="7938"/>
            <w:gridCol w:w="4677"/>
          </w:tblGrid>
        </w:tblGridChange>
      </w:tblGrid>
      <w:tr>
        <w:trPr>
          <w:cantSplit w:val="0"/>
          <w:trHeight w:val="58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9">
            <w:pPr>
              <w:pStyle w:val="Title"/>
              <w:widowControl w:val="0"/>
              <w:jc w:val="center"/>
              <w:rPr>
                <w:sz w:val="22"/>
                <w:szCs w:val="22"/>
              </w:rPr>
            </w:pPr>
            <w:r w:rsidDel="00000000" w:rsidR="00000000" w:rsidRPr="00000000">
              <w:rPr>
                <w:sz w:val="22"/>
                <w:szCs w:val="22"/>
                <w:rtl w:val="0"/>
              </w:rPr>
              <w:t xml:space="preserve">Tarjetas Avatar</w:t>
            </w:r>
          </w:p>
        </w:tc>
      </w:tr>
      <w:tr>
        <w:trPr>
          <w:cantSplit w:val="0"/>
          <w:trHeight w:val="37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C">
            <w:pPr>
              <w:spacing w:after="120" w:lineRule="auto"/>
              <w:rPr/>
            </w:pPr>
            <w:r w:rsidDel="00000000" w:rsidR="00000000" w:rsidRPr="00000000">
              <w:rPr>
                <w:rtl w:val="0"/>
              </w:rPr>
              <w:t xml:space="preserve">Para comprender el concepto de gama de colores o escala cromática, es indispensable conocer algunas definiciones:</w:t>
            </w:r>
            <w:r w:rsidDel="00000000" w:rsidR="00000000" w:rsidRPr="00000000">
              <w:rPr>
                <w:color w:val="999999"/>
                <w:rtl w:val="0"/>
              </w:rPr>
              <w:t xml:space="preserve"> </w:t>
            </w:r>
            <w:r w:rsidDel="00000000" w:rsidR="00000000" w:rsidRPr="00000000">
              <w:rPr>
                <w:rtl w:val="0"/>
              </w:rPr>
            </w:r>
          </w:p>
        </w:tc>
      </w:tr>
      <w:tr>
        <w:trPr>
          <w:cantSplit w:val="0"/>
          <w:trHeight w:val="42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rPr/>
            </w:pPr>
            <w:r w:rsidDel="00000000" w:rsidR="00000000" w:rsidRPr="00000000">
              <w:rPr>
                <w:b w:val="1"/>
                <w:rtl w:val="0"/>
              </w:rPr>
              <w:t xml:space="preserve">Colores primarios</w:t>
            </w:r>
            <w:r w:rsidDel="00000000" w:rsidR="00000000" w:rsidRPr="00000000">
              <w:rPr>
                <w:rtl w:val="0"/>
              </w:rPr>
            </w:r>
          </w:p>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Son los colores que no se pueden generar combinando dos o más colores.</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pPr>
            <w:r w:rsidDel="00000000" w:rsidR="00000000" w:rsidRPr="00000000">
              <w:rPr/>
              <w:drawing>
                <wp:inline distB="0" distT="0" distL="0" distR="0">
                  <wp:extent cx="561779" cy="561779"/>
                  <wp:effectExtent b="0" l="0" r="0" t="0"/>
                  <wp:docPr descr="Rueda de color. Vector." id="851" name="image134.jpg"/>
                  <a:graphic>
                    <a:graphicData uri="http://schemas.openxmlformats.org/drawingml/2006/picture">
                      <pic:pic>
                        <pic:nvPicPr>
                          <pic:cNvPr descr="Rueda de color. Vector." id="0" name="image134.jpg"/>
                          <pic:cNvPicPr preferRelativeResize="0"/>
                        </pic:nvPicPr>
                        <pic:blipFill>
                          <a:blip r:embed="rId28"/>
                          <a:srcRect b="0" l="0" r="0" t="0"/>
                          <a:stretch>
                            <a:fillRect/>
                          </a:stretch>
                        </pic:blipFill>
                        <pic:spPr>
                          <a:xfrm>
                            <a:off x="0" y="0"/>
                            <a:ext cx="561779" cy="56177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rPr>
                <w:b w:val="1"/>
                <w:color w:val="ff0000"/>
              </w:rPr>
            </w:pPr>
            <w:sdt>
              <w:sdtPr>
                <w:tag w:val="goog_rdk_8"/>
              </w:sdtPr>
              <w:sdtContent>
                <w:commentRangeStart w:id="7"/>
              </w:sdtContent>
            </w:sdt>
            <w:r w:rsidDel="00000000" w:rsidR="00000000" w:rsidRPr="00000000">
              <w:rPr>
                <w:rtl w:val="0"/>
              </w:rPr>
            </w:r>
          </w:p>
          <w:p w:rsidR="00000000" w:rsidDel="00000000" w:rsidP="00000000" w:rsidRDefault="00000000" w:rsidRPr="00000000" w14:paraId="000000B3">
            <w:pPr>
              <w:widowControl w:val="0"/>
              <w:rPr/>
            </w:pPr>
            <w:commentRangeEnd w:id="7"/>
            <w:r w:rsidDel="00000000" w:rsidR="00000000" w:rsidRPr="00000000">
              <w:commentReference w:id="7"/>
            </w:r>
            <w:r w:rsidDel="00000000" w:rsidR="00000000" w:rsidRPr="00000000">
              <w:rPr>
                <w:rtl w:val="0"/>
              </w:rPr>
              <w:t xml:space="preserve"> 835201_ i2</w:t>
            </w:r>
          </w:p>
        </w:tc>
      </w:tr>
      <w:tr>
        <w:trPr>
          <w:cantSplit w:val="0"/>
          <w:trHeight w:val="42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4">
            <w:pPr>
              <w:spacing w:after="120" w:lineRule="auto"/>
              <w:rPr/>
            </w:pPr>
            <w:r w:rsidDel="00000000" w:rsidR="00000000" w:rsidRPr="00000000">
              <w:rPr>
                <w:b w:val="1"/>
                <w:rtl w:val="0"/>
              </w:rPr>
              <w:t xml:space="preserve">Colores secundarios</w:t>
            </w:r>
            <w:r w:rsidDel="00000000" w:rsidR="00000000" w:rsidRPr="00000000">
              <w:rPr>
                <w:rtl w:val="0"/>
              </w:rPr>
            </w:r>
          </w:p>
          <w:p w:rsidR="00000000" w:rsidDel="00000000" w:rsidP="00000000" w:rsidRDefault="00000000" w:rsidRPr="00000000" w14:paraId="000000B5">
            <w:pPr>
              <w:spacing w:after="120" w:lineRule="auto"/>
              <w:rPr/>
            </w:pPr>
            <w:r w:rsidDel="00000000" w:rsidR="00000000" w:rsidRPr="00000000">
              <w:rPr>
                <w:rtl w:val="0"/>
              </w:rPr>
              <w:t xml:space="preserve">Son los colores generados a partir de la combinación de los colores primarios.</w:t>
            </w:r>
          </w:p>
          <w:p w:rsidR="00000000" w:rsidDel="00000000" w:rsidP="00000000" w:rsidRDefault="00000000" w:rsidRPr="00000000" w14:paraId="000000B6">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pPr>
            <w:r w:rsidDel="00000000" w:rsidR="00000000" w:rsidRPr="00000000">
              <w:rPr/>
              <w:drawing>
                <wp:inline distB="0" distT="0" distL="0" distR="0">
                  <wp:extent cx="558000" cy="558000"/>
                  <wp:effectExtent b="0" l="0" r="0" t="0"/>
                  <wp:docPr descr="Rueda de color. Vector." id="822" name="image96.jpg"/>
                  <a:graphic>
                    <a:graphicData uri="http://schemas.openxmlformats.org/drawingml/2006/picture">
                      <pic:pic>
                        <pic:nvPicPr>
                          <pic:cNvPr descr="Rueda de color. Vector." id="0" name="image96.jpg"/>
                          <pic:cNvPicPr preferRelativeResize="0"/>
                        </pic:nvPicPr>
                        <pic:blipFill>
                          <a:blip r:embed="rId29"/>
                          <a:srcRect b="0" l="0" r="0" t="0"/>
                          <a:stretch>
                            <a:fillRect/>
                          </a:stretch>
                        </pic:blipFill>
                        <pic:spPr>
                          <a:xfrm>
                            <a:off x="0" y="0"/>
                            <a:ext cx="558000" cy="558000"/>
                          </a:xfrm>
                          <a:prstGeom prst="rect"/>
                          <a:ln/>
                        </pic:spPr>
                      </pic:pic>
                    </a:graphicData>
                  </a:graphic>
                </wp:inline>
              </w:drawing>
            </w:r>
            <w:r w:rsidDel="00000000" w:rsidR="00000000" w:rsidRPr="00000000">
              <w:rPr>
                <w:rtl w:val="0"/>
              </w:rPr>
            </w:r>
          </w:p>
        </w:tc>
      </w:tr>
      <w:tr>
        <w:trPr>
          <w:cantSplit w:val="0"/>
          <w:trHeight w:val="42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spacing w:after="120" w:lineRule="auto"/>
              <w:rPr/>
            </w:pPr>
            <w:r w:rsidDel="00000000" w:rsidR="00000000" w:rsidRPr="00000000">
              <w:rPr>
                <w:b w:val="1"/>
                <w:rtl w:val="0"/>
              </w:rPr>
              <w:t xml:space="preserve">Colores terciarios</w:t>
            </w:r>
            <w:r w:rsidDel="00000000" w:rsidR="00000000" w:rsidRPr="00000000">
              <w:rPr>
                <w:rtl w:val="0"/>
              </w:rPr>
            </w:r>
          </w:p>
          <w:p w:rsidR="00000000" w:rsidDel="00000000" w:rsidP="00000000" w:rsidRDefault="00000000" w:rsidRPr="00000000" w14:paraId="000000BA">
            <w:pPr>
              <w:spacing w:after="120" w:lineRule="auto"/>
              <w:rPr>
                <w:i w:val="1"/>
              </w:rPr>
            </w:pPr>
            <w:r w:rsidDel="00000000" w:rsidR="00000000" w:rsidRPr="00000000">
              <w:rPr>
                <w:rtl w:val="0"/>
              </w:rPr>
              <w:t xml:space="preserve">Son los generados a partir de los primarios y secundarios.</w:t>
            </w:r>
            <w:r w:rsidDel="00000000" w:rsidR="00000000" w:rsidRPr="00000000">
              <w:rPr>
                <w:rtl w:val="0"/>
              </w:rPr>
            </w:r>
          </w:p>
          <w:p w:rsidR="00000000" w:rsidDel="00000000" w:rsidP="00000000" w:rsidRDefault="00000000" w:rsidRPr="00000000" w14:paraId="000000BB">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pPr>
            <w:r w:rsidDel="00000000" w:rsidR="00000000" w:rsidRPr="00000000">
              <w:rPr/>
              <w:drawing>
                <wp:inline distB="0" distT="0" distL="0" distR="0">
                  <wp:extent cx="558000" cy="558000"/>
                  <wp:effectExtent b="0" l="0" r="0" t="0"/>
                  <wp:docPr descr="Rueda de color. Vector." id="823" name="image96.jpg"/>
                  <a:graphic>
                    <a:graphicData uri="http://schemas.openxmlformats.org/drawingml/2006/picture">
                      <pic:pic>
                        <pic:nvPicPr>
                          <pic:cNvPr descr="Rueda de color. Vector." id="0" name="image96.jpg"/>
                          <pic:cNvPicPr preferRelativeResize="0"/>
                        </pic:nvPicPr>
                        <pic:blipFill>
                          <a:blip r:embed="rId29"/>
                          <a:srcRect b="0" l="0" r="0" t="0"/>
                          <a:stretch>
                            <a:fillRect/>
                          </a:stretch>
                        </pic:blipFill>
                        <pic:spPr>
                          <a:xfrm>
                            <a:off x="0" y="0"/>
                            <a:ext cx="558000" cy="558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tbl>
      <w:tblPr>
        <w:tblStyle w:val="Table12"/>
        <w:tblW w:w="15043.0" w:type="dxa"/>
        <w:jc w:val="left"/>
        <w:tblInd w:w="-7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43"/>
        <w:tblGridChange w:id="0">
          <w:tblGrid>
            <w:gridCol w:w="15043"/>
          </w:tblGrid>
        </w:tblGridChange>
      </w:tblGrid>
      <w:tr>
        <w:trPr>
          <w:cantSplit w:val="0"/>
          <w:trHeight w:val="417" w:hRule="atLeast"/>
          <w:tblHeader w:val="0"/>
        </w:trPr>
        <w:tc>
          <w:tcPr>
            <w:shd w:fill="8db3e2" w:val="clear"/>
          </w:tcPr>
          <w:p w:rsidR="00000000" w:rsidDel="00000000" w:rsidP="00000000" w:rsidRDefault="00000000" w:rsidRPr="00000000" w14:paraId="000000C0">
            <w:pPr>
              <w:pStyle w:val="Heading1"/>
              <w:jc w:val="center"/>
              <w:rPr>
                <w:sz w:val="22"/>
                <w:szCs w:val="22"/>
              </w:rPr>
            </w:pPr>
            <w:r w:rsidDel="00000000" w:rsidR="00000000" w:rsidRPr="00000000">
              <w:rPr>
                <w:sz w:val="22"/>
                <w:szCs w:val="22"/>
                <w:rtl w:val="0"/>
              </w:rPr>
              <w:t xml:space="preserve">Cuadro de texto</w:t>
            </w:r>
          </w:p>
        </w:tc>
      </w:tr>
      <w:tr>
        <w:trPr>
          <w:cantSplit w:val="0"/>
          <w:trHeight w:val="2073" w:hRule="atLeast"/>
          <w:tblHeader w:val="0"/>
        </w:trPr>
        <w:tc>
          <w:tcPr/>
          <w:p w:rsidR="00000000" w:rsidDel="00000000" w:rsidP="00000000" w:rsidRDefault="00000000" w:rsidRPr="00000000" w14:paraId="000000C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Los </w:t>
            </w:r>
            <w:r w:rsidDel="00000000" w:rsidR="00000000" w:rsidRPr="00000000">
              <w:rPr>
                <w:b w:val="1"/>
                <w:color w:val="000000"/>
                <w:rtl w:val="0"/>
              </w:rPr>
              <w:t xml:space="preserve">colores primarios tradicionales</w:t>
            </w:r>
            <w:r w:rsidDel="00000000" w:rsidR="00000000" w:rsidRPr="00000000">
              <w:rPr>
                <w:color w:val="000000"/>
                <w:rtl w:val="0"/>
              </w:rPr>
              <w:t xml:space="preserve"> corresponden al amarillo, azul y rojo, en inglés: </w:t>
            </w:r>
            <w:r w:rsidDel="00000000" w:rsidR="00000000" w:rsidRPr="00000000">
              <w:rPr>
                <w:i w:val="1"/>
                <w:color w:val="000000"/>
                <w:rtl w:val="0"/>
              </w:rPr>
              <w:t xml:space="preserve">red, yellow, blue</w:t>
            </w:r>
            <w:r w:rsidDel="00000000" w:rsidR="00000000" w:rsidRPr="00000000">
              <w:rPr>
                <w:color w:val="000000"/>
                <w:rtl w:val="0"/>
              </w:rPr>
              <w:t xml:space="preserve">. Es común encontrar el acrónimo de estos como (RYB). Estos colores, son apreciables en elementos propios de la naturaleza como las flores. </w:t>
            </w:r>
          </w:p>
          <w:p w:rsidR="00000000" w:rsidDel="00000000" w:rsidP="00000000" w:rsidRDefault="00000000" w:rsidRPr="00000000" w14:paraId="000000C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Si bien son ampliamente usados en las artes plásticas, en el diseño digital de mobiliario que se estudiará a lo largo de estas unidades, los colores </w:t>
            </w:r>
            <w:r w:rsidDel="00000000" w:rsidR="00000000" w:rsidRPr="00000000">
              <w:rPr>
                <w:b w:val="1"/>
                <w:color w:val="000000"/>
                <w:rtl w:val="0"/>
              </w:rPr>
              <w:t xml:space="preserve">rojo</w:t>
            </w:r>
            <w:r w:rsidDel="00000000" w:rsidR="00000000" w:rsidRPr="00000000">
              <w:rPr>
                <w:color w:val="000000"/>
                <w:rtl w:val="0"/>
              </w:rPr>
              <w:t xml:space="preserve">, </w:t>
            </w:r>
            <w:r w:rsidDel="00000000" w:rsidR="00000000" w:rsidRPr="00000000">
              <w:rPr>
                <w:b w:val="1"/>
                <w:color w:val="000000"/>
                <w:rtl w:val="0"/>
              </w:rPr>
              <w:t xml:space="preserve">verde</w:t>
            </w:r>
            <w:r w:rsidDel="00000000" w:rsidR="00000000" w:rsidRPr="00000000">
              <w:rPr>
                <w:color w:val="000000"/>
                <w:rtl w:val="0"/>
              </w:rPr>
              <w:t xml:space="preserve"> y </w:t>
            </w:r>
            <w:r w:rsidDel="00000000" w:rsidR="00000000" w:rsidRPr="00000000">
              <w:rPr>
                <w:b w:val="1"/>
                <w:color w:val="000000"/>
                <w:rtl w:val="0"/>
              </w:rPr>
              <w:t xml:space="preserve">azul</w:t>
            </w:r>
            <w:r w:rsidDel="00000000" w:rsidR="00000000" w:rsidRPr="00000000">
              <w:rPr>
                <w:color w:val="000000"/>
                <w:rtl w:val="0"/>
              </w:rPr>
              <w:t xml:space="preserve">, hacen referencia a los </w:t>
            </w:r>
            <w:r w:rsidDel="00000000" w:rsidR="00000000" w:rsidRPr="00000000">
              <w:rPr>
                <w:b w:val="1"/>
                <w:color w:val="000000"/>
                <w:rtl w:val="0"/>
              </w:rPr>
              <w:t xml:space="preserve">primarios de la luz</w:t>
            </w:r>
            <w:r w:rsidDel="00000000" w:rsidR="00000000" w:rsidRPr="00000000">
              <w:rPr>
                <w:color w:val="000000"/>
                <w:rtl w:val="0"/>
              </w:rPr>
              <w:t xml:space="preserve">, pues son los </w:t>
            </w:r>
            <w:r w:rsidDel="00000000" w:rsidR="00000000" w:rsidRPr="00000000">
              <w:rPr>
                <w:b w:val="1"/>
                <w:color w:val="000000"/>
                <w:rtl w:val="0"/>
              </w:rPr>
              <w:t xml:space="preserve">tonos percibidos</w:t>
            </w:r>
            <w:r w:rsidDel="00000000" w:rsidR="00000000" w:rsidRPr="00000000">
              <w:rPr>
                <w:color w:val="000000"/>
                <w:rtl w:val="0"/>
              </w:rPr>
              <w:t xml:space="preserve"> por el ojo humano en los dispositivos que funcionan con emisiones luminosas (pantallas). Estos, en función de su saturación (cantidad), generan los colores apreciables en este tipo de dispositivos. La combinación de los mismos, genera el color blanco, pero ante la ausencia de estos, el ojo humano percibe el color negro, pues no hay emisión de luz.</w:t>
            </w:r>
          </w:p>
        </w:tc>
      </w:tr>
    </w:tbl>
    <w:p w:rsidR="00000000" w:rsidDel="00000000" w:rsidP="00000000" w:rsidRDefault="00000000" w:rsidRPr="00000000" w14:paraId="000000C4">
      <w:pPr>
        <w:rPr/>
      </w:pPr>
      <w:r w:rsidDel="00000000" w:rsidR="00000000" w:rsidRPr="00000000">
        <w:rPr>
          <w:rtl w:val="0"/>
        </w:rPr>
      </w:r>
    </w:p>
    <w:tbl>
      <w:tblPr>
        <w:tblStyle w:val="Table13"/>
        <w:tblW w:w="15062.0" w:type="dxa"/>
        <w:jc w:val="left"/>
        <w:tblInd w:w="-8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062"/>
        <w:tblGridChange w:id="0">
          <w:tblGrid>
            <w:gridCol w:w="15062"/>
          </w:tblGrid>
        </w:tblGridChange>
      </w:tblGrid>
      <w:tr>
        <w:trPr>
          <w:cantSplit w:val="0"/>
          <w:trHeight w:val="440" w:hRule="atLeast"/>
          <w:tblHeader w:val="0"/>
        </w:trPr>
        <w:tc>
          <w:tcPr>
            <w:shd w:fill="8db3e2" w:val="clear"/>
          </w:tcPr>
          <w:p w:rsidR="00000000" w:rsidDel="00000000" w:rsidP="00000000" w:rsidRDefault="00000000" w:rsidRPr="00000000" w14:paraId="000000C5">
            <w:pPr>
              <w:pStyle w:val="Heading1"/>
              <w:jc w:val="center"/>
              <w:rPr>
                <w:sz w:val="22"/>
                <w:szCs w:val="22"/>
              </w:rPr>
            </w:pPr>
            <w:r w:rsidDel="00000000" w:rsidR="00000000" w:rsidRPr="00000000">
              <w:rPr>
                <w:sz w:val="22"/>
                <w:szCs w:val="22"/>
                <w:rtl w:val="0"/>
              </w:rPr>
              <w:t xml:space="preserve">Cuadro de texto</w:t>
            </w:r>
          </w:p>
        </w:tc>
      </w:tr>
      <w:tr>
        <w:trPr>
          <w:cantSplit w:val="0"/>
          <w:trHeight w:val="1336" w:hRule="atLeast"/>
          <w:tblHeader w:val="0"/>
        </w:trPr>
        <w:tc>
          <w:tcPr/>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120" w:line="276" w:lineRule="auto"/>
              <w:rPr>
                <w:color w:val="bfbfbf"/>
              </w:rPr>
            </w:pPr>
            <w:r w:rsidDel="00000000" w:rsidR="00000000" w:rsidRPr="00000000">
              <w:rPr>
                <w:color w:val="000000"/>
                <w:rtl w:val="0"/>
              </w:rPr>
              <w:t xml:space="preserve">Los </w:t>
            </w:r>
            <w:r w:rsidDel="00000000" w:rsidR="00000000" w:rsidRPr="00000000">
              <w:rPr>
                <w:b w:val="1"/>
                <w:color w:val="000000"/>
                <w:rtl w:val="0"/>
              </w:rPr>
              <w:t xml:space="preserve">colores primarios CMYK</w:t>
            </w:r>
            <w:r w:rsidDel="00000000" w:rsidR="00000000" w:rsidRPr="00000000">
              <w:rPr>
                <w:color w:val="000000"/>
                <w:rtl w:val="0"/>
              </w:rPr>
              <w:t xml:space="preserve">, denominados así por sus siglas en inglés </w:t>
            </w:r>
            <w:r w:rsidDel="00000000" w:rsidR="00000000" w:rsidRPr="00000000">
              <w:rPr>
                <w:i w:val="1"/>
                <w:color w:val="000000"/>
                <w:rtl w:val="0"/>
              </w:rPr>
              <w:t xml:space="preserve">cian, magenta, yellow, key</w:t>
            </w:r>
            <w:r w:rsidDel="00000000" w:rsidR="00000000" w:rsidRPr="00000000">
              <w:rPr>
                <w:color w:val="000000"/>
                <w:rtl w:val="0"/>
              </w:rPr>
              <w:t xml:space="preserve"> (cian, magenta, amarillo, negro), son los colores primarios que normalmente se utilizan en los procesos de </w:t>
            </w:r>
            <w:r w:rsidDel="00000000" w:rsidR="00000000" w:rsidRPr="00000000">
              <w:rPr>
                <w:b w:val="1"/>
                <w:color w:val="000000"/>
                <w:rtl w:val="0"/>
              </w:rPr>
              <w:t xml:space="preserve">impresión</w:t>
            </w:r>
            <w:r w:rsidDel="00000000" w:rsidR="00000000" w:rsidRPr="00000000">
              <w:rPr>
                <w:color w:val="000000"/>
                <w:rtl w:val="0"/>
              </w:rPr>
              <w:t xml:space="preserve"> en formatos planos, es decir, son los que se utilizan en imprentas, impresoras y demás procesos de impresión convencionales; la combinación entre ellos, es lo que genera la gama de colores que podemos apreciar en impresiones de pequeño, mediano y gran formato.</w:t>
            </w:r>
            <w:r w:rsidDel="00000000" w:rsidR="00000000" w:rsidRPr="00000000">
              <w:rPr>
                <w:rtl w:val="0"/>
              </w:rPr>
            </w:r>
          </w:p>
        </w:tc>
      </w:tr>
    </w:tbl>
    <w:p w:rsidR="00000000" w:rsidDel="00000000" w:rsidP="00000000" w:rsidRDefault="00000000" w:rsidRPr="00000000" w14:paraId="000000C7">
      <w:pPr>
        <w:rPr/>
      </w:pPr>
      <w:r w:rsidDel="00000000" w:rsidR="00000000" w:rsidRPr="00000000">
        <w:rPr>
          <w:rtl w:val="0"/>
        </w:rPr>
      </w:r>
    </w:p>
    <w:tbl>
      <w:tblPr>
        <w:tblStyle w:val="Table1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9">
            <w:pPr>
              <w:pStyle w:val="Title"/>
              <w:widowControl w:val="0"/>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CC">
            <w:pPr>
              <w:widowControl w:val="0"/>
              <w:rPr/>
            </w:pPr>
            <w:r w:rsidDel="00000000" w:rsidR="00000000" w:rsidRPr="00000000">
              <w:rPr>
                <w:rtl w:val="0"/>
              </w:rPr>
              <w:t xml:space="preserve">Uso de los colores en diferentes entornos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CE">
            <w:pPr>
              <w:widowControl w:val="0"/>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-13980</wp:posOffset>
                  </wp:positionH>
                  <wp:positionV relativeFrom="paragraph">
                    <wp:posOffset>620</wp:posOffset>
                  </wp:positionV>
                  <wp:extent cx="3168502" cy="1781930"/>
                  <wp:effectExtent b="0" l="0" r="0" t="0"/>
                  <wp:wrapSquare wrapText="bothSides" distB="0" distT="0" distL="114300" distR="114300"/>
                  <wp:docPr descr="Opciones de número y elemento de diseño gráfico de línea de tiempo. Concepto de negocio con 3 pasos. Se puede utilizar para diseño de flujo de trabajo, diagrama, informe anual, diseño web. Plantilla de negocio de vectores para presentación." id="779" name="image42.jpg"/>
                  <a:graphic>
                    <a:graphicData uri="http://schemas.openxmlformats.org/drawingml/2006/picture">
                      <pic:pic>
                        <pic:nvPicPr>
                          <pic:cNvPr descr="Opciones de número y elemento de diseño gráfico de línea de tiempo. Concepto de negocio con 3 pasos. Se puede utilizar para diseño de flujo de trabajo, diagrama, informe anual, diseño web. Plantilla de negocio de vectores para presentación." id="0" name="image42.jpg"/>
                          <pic:cNvPicPr preferRelativeResize="0"/>
                        </pic:nvPicPr>
                        <pic:blipFill>
                          <a:blip r:embed="rId30"/>
                          <a:srcRect b="0" l="0" r="0" t="0"/>
                          <a:stretch>
                            <a:fillRect/>
                          </a:stretch>
                        </pic:blipFill>
                        <pic:spPr>
                          <a:xfrm>
                            <a:off x="0" y="0"/>
                            <a:ext cx="3168502" cy="17819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3493134</wp:posOffset>
                  </wp:positionH>
                  <wp:positionV relativeFrom="paragraph">
                    <wp:posOffset>127680</wp:posOffset>
                  </wp:positionV>
                  <wp:extent cx="1416685" cy="1071880"/>
                  <wp:effectExtent b="0" l="0" r="0" t="0"/>
                  <wp:wrapSquare wrapText="bothSides" distB="0" distT="0" distL="114300" distR="114300"/>
                  <wp:docPr id="780" name="image44.jpg"/>
                  <a:graphic>
                    <a:graphicData uri="http://schemas.openxmlformats.org/drawingml/2006/picture">
                      <pic:pic>
                        <pic:nvPicPr>
                          <pic:cNvPr id="0" name="image44.jpg"/>
                          <pic:cNvPicPr preferRelativeResize="0"/>
                        </pic:nvPicPr>
                        <pic:blipFill>
                          <a:blip r:embed="rId31"/>
                          <a:srcRect b="0" l="0" r="0" t="0"/>
                          <a:stretch>
                            <a:fillRect/>
                          </a:stretch>
                        </pic:blipFill>
                        <pic:spPr>
                          <a:xfrm>
                            <a:off x="0" y="0"/>
                            <a:ext cx="1416685" cy="10718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6367145</wp:posOffset>
                  </wp:positionH>
                  <wp:positionV relativeFrom="paragraph">
                    <wp:posOffset>34925</wp:posOffset>
                  </wp:positionV>
                  <wp:extent cx="1658620" cy="1160780"/>
                  <wp:effectExtent b="0" l="0" r="0" t="0"/>
                  <wp:wrapSquare wrapText="bothSides" distB="0" distT="0" distL="114300" distR="114300"/>
                  <wp:docPr id="769"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1658620" cy="11607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3441700</wp:posOffset>
                      </wp:positionH>
                      <wp:positionV relativeFrom="paragraph">
                        <wp:posOffset>0</wp:posOffset>
                      </wp:positionV>
                      <wp:extent cx="399607" cy="293281"/>
                      <wp:effectExtent b="0" l="0" r="0" t="0"/>
                      <wp:wrapNone/>
                      <wp:docPr id="725" name=""/>
                      <a:graphic>
                        <a:graphicData uri="http://schemas.microsoft.com/office/word/2010/wordprocessingShape">
                          <wps:wsp>
                            <wps:cNvSpPr/>
                            <wps:cNvPr id="21" name="Shape 21"/>
                            <wps:spPr>
                              <a:xfrm>
                                <a:off x="5165247" y="3652410"/>
                                <a:ext cx="361507" cy="255181"/>
                              </a:xfrm>
                              <a:prstGeom prst="rect">
                                <a:avLst/>
                              </a:prstGeom>
                              <a:gradFill>
                                <a:gsLst>
                                  <a:gs pos="0">
                                    <a:srgbClr val="FFBB82"/>
                                  </a:gs>
                                  <a:gs pos="35000">
                                    <a:srgbClr val="FFCFA8"/>
                                  </a:gs>
                                  <a:gs pos="100000">
                                    <a:srgbClr val="FFEBD9"/>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3441700</wp:posOffset>
                      </wp:positionH>
                      <wp:positionV relativeFrom="paragraph">
                        <wp:posOffset>0</wp:posOffset>
                      </wp:positionV>
                      <wp:extent cx="399607" cy="293281"/>
                      <wp:effectExtent b="0" l="0" r="0" t="0"/>
                      <wp:wrapNone/>
                      <wp:docPr id="725" name="image107.png"/>
                      <a:graphic>
                        <a:graphicData uri="http://schemas.openxmlformats.org/drawingml/2006/picture">
                          <pic:pic>
                            <pic:nvPicPr>
                              <pic:cNvPr id="0" name="image107.png"/>
                              <pic:cNvPicPr preferRelativeResize="0"/>
                            </pic:nvPicPr>
                            <pic:blipFill>
                              <a:blip r:embed="rId33"/>
                              <a:srcRect/>
                              <a:stretch>
                                <a:fillRect/>
                              </a:stretch>
                            </pic:blipFill>
                            <pic:spPr>
                              <a:xfrm>
                                <a:off x="0" y="0"/>
                                <a:ext cx="399607" cy="29328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4991100</wp:posOffset>
                      </wp:positionH>
                      <wp:positionV relativeFrom="paragraph">
                        <wp:posOffset>0</wp:posOffset>
                      </wp:positionV>
                      <wp:extent cx="399607" cy="293281"/>
                      <wp:effectExtent b="0" l="0" r="0" t="0"/>
                      <wp:wrapNone/>
                      <wp:docPr id="709" name=""/>
                      <a:graphic>
                        <a:graphicData uri="http://schemas.microsoft.com/office/word/2010/wordprocessingShape">
                          <wps:wsp>
                            <wps:cNvSpPr/>
                            <wps:cNvPr id="5" name="Shape 5"/>
                            <wps:spPr>
                              <a:xfrm>
                                <a:off x="5165247" y="3652410"/>
                                <a:ext cx="361507" cy="255181"/>
                              </a:xfrm>
                              <a:prstGeom prst="rect">
                                <a:avLst/>
                              </a:prstGeom>
                              <a:gradFill>
                                <a:gsLst>
                                  <a:gs pos="0">
                                    <a:srgbClr val="FFBB82"/>
                                  </a:gs>
                                  <a:gs pos="35000">
                                    <a:srgbClr val="FFCFA8"/>
                                  </a:gs>
                                  <a:gs pos="100000">
                                    <a:srgbClr val="FFEBD9"/>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4991100</wp:posOffset>
                      </wp:positionH>
                      <wp:positionV relativeFrom="paragraph">
                        <wp:posOffset>0</wp:posOffset>
                      </wp:positionV>
                      <wp:extent cx="399607" cy="293281"/>
                      <wp:effectExtent b="0" l="0" r="0" t="0"/>
                      <wp:wrapNone/>
                      <wp:docPr id="709" name="image53.png"/>
                      <a:graphic>
                        <a:graphicData uri="http://schemas.openxmlformats.org/drawingml/2006/picture">
                          <pic:pic>
                            <pic:nvPicPr>
                              <pic:cNvPr id="0" name="image53.png"/>
                              <pic:cNvPicPr preferRelativeResize="0"/>
                            </pic:nvPicPr>
                            <pic:blipFill>
                              <a:blip r:embed="rId34"/>
                              <a:srcRect/>
                              <a:stretch>
                                <a:fillRect/>
                              </a:stretch>
                            </pic:blipFill>
                            <pic:spPr>
                              <a:xfrm>
                                <a:off x="0" y="0"/>
                                <a:ext cx="399607" cy="29328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6388100</wp:posOffset>
                      </wp:positionH>
                      <wp:positionV relativeFrom="paragraph">
                        <wp:posOffset>0</wp:posOffset>
                      </wp:positionV>
                      <wp:extent cx="399607" cy="293281"/>
                      <wp:effectExtent b="0" l="0" r="0" t="0"/>
                      <wp:wrapNone/>
                      <wp:docPr id="717" name=""/>
                      <a:graphic>
                        <a:graphicData uri="http://schemas.microsoft.com/office/word/2010/wordprocessingShape">
                          <wps:wsp>
                            <wps:cNvSpPr/>
                            <wps:cNvPr id="13" name="Shape 13"/>
                            <wps:spPr>
                              <a:xfrm>
                                <a:off x="5165247" y="3652410"/>
                                <a:ext cx="361507" cy="255181"/>
                              </a:xfrm>
                              <a:prstGeom prst="rect">
                                <a:avLst/>
                              </a:prstGeom>
                              <a:gradFill>
                                <a:gsLst>
                                  <a:gs pos="0">
                                    <a:srgbClr val="FFBB82"/>
                                  </a:gs>
                                  <a:gs pos="35000">
                                    <a:srgbClr val="FFCFA8"/>
                                  </a:gs>
                                  <a:gs pos="100000">
                                    <a:srgbClr val="FFEBD9"/>
                                  </a:gs>
                                </a:gsLst>
                                <a:lin ang="16200000" scaled="0"/>
                              </a:gradFill>
                              <a:ln cap="flat" cmpd="sng" w="9525">
                                <a:solidFill>
                                  <a:srgbClr val="F5913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6388100</wp:posOffset>
                      </wp:positionH>
                      <wp:positionV relativeFrom="paragraph">
                        <wp:posOffset>0</wp:posOffset>
                      </wp:positionV>
                      <wp:extent cx="399607" cy="293281"/>
                      <wp:effectExtent b="0" l="0" r="0" t="0"/>
                      <wp:wrapNone/>
                      <wp:docPr id="717" name="image72.png"/>
                      <a:graphic>
                        <a:graphicData uri="http://schemas.openxmlformats.org/drawingml/2006/picture">
                          <pic:pic>
                            <pic:nvPicPr>
                              <pic:cNvPr id="0" name="image72.png"/>
                              <pic:cNvPicPr preferRelativeResize="0"/>
                            </pic:nvPicPr>
                            <pic:blipFill>
                              <a:blip r:embed="rId35"/>
                              <a:srcRect/>
                              <a:stretch>
                                <a:fillRect/>
                              </a:stretch>
                            </pic:blipFill>
                            <pic:spPr>
                              <a:xfrm>
                                <a:off x="0" y="0"/>
                                <a:ext cx="399607" cy="293281"/>
                              </a:xfrm>
                              <a:prstGeom prst="rect"/>
                              <a:ln/>
                            </pic:spPr>
                          </pic:pic>
                        </a:graphicData>
                      </a:graphic>
                    </wp:anchor>
                  </w:drawing>
                </mc:Fallback>
              </mc:AlternateContent>
            </w:r>
          </w:p>
          <w:p w:rsidR="00000000" w:rsidDel="00000000" w:rsidP="00000000" w:rsidRDefault="00000000" w:rsidRPr="00000000" w14:paraId="000000CF">
            <w:pPr>
              <w:widowControl w:val="0"/>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4857115</wp:posOffset>
                  </wp:positionH>
                  <wp:positionV relativeFrom="paragraph">
                    <wp:posOffset>11475</wp:posOffset>
                  </wp:positionV>
                  <wp:extent cx="1583690" cy="1029335"/>
                  <wp:effectExtent b="0" l="0" r="0" t="0"/>
                  <wp:wrapSquare wrapText="bothSides" distB="0" distT="0" distL="114300" distR="114300"/>
                  <wp:docPr id="794"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1583690" cy="1029335"/>
                          </a:xfrm>
                          <a:prstGeom prst="rect"/>
                          <a:ln/>
                        </pic:spPr>
                      </pic:pic>
                    </a:graphicData>
                  </a:graphic>
                </wp:anchor>
              </w:drawing>
            </w:r>
          </w:p>
          <w:p w:rsidR="00000000" w:rsidDel="00000000" w:rsidP="00000000" w:rsidRDefault="00000000" w:rsidRPr="00000000" w14:paraId="000000D0">
            <w:pPr>
              <w:widowControl w:val="0"/>
              <w:rPr>
                <w:color w:val="999999"/>
              </w:rPr>
            </w:pPr>
            <w:r w:rsidDel="00000000" w:rsidR="00000000" w:rsidRPr="00000000">
              <w:rPr>
                <w:rtl w:val="0"/>
              </w:rPr>
            </w:r>
          </w:p>
          <w:p w:rsidR="00000000" w:rsidDel="00000000" w:rsidP="00000000" w:rsidRDefault="00000000" w:rsidRPr="00000000" w14:paraId="000000D1">
            <w:pPr>
              <w:widowControl w:val="0"/>
              <w:rPr>
                <w:color w:val="999999"/>
              </w:rPr>
            </w:pPr>
            <w:r w:rsidDel="00000000" w:rsidR="00000000" w:rsidRPr="00000000">
              <w:rPr>
                <w:rtl w:val="0"/>
              </w:rPr>
            </w:r>
          </w:p>
          <w:p w:rsidR="00000000" w:rsidDel="00000000" w:rsidP="00000000" w:rsidRDefault="00000000" w:rsidRPr="00000000" w14:paraId="000000D2">
            <w:pPr>
              <w:widowControl w:val="0"/>
              <w:rPr>
                <w:color w:val="999999"/>
              </w:rPr>
            </w:pPr>
            <w:r w:rsidDel="00000000" w:rsidR="00000000" w:rsidRPr="00000000">
              <w:rPr>
                <w:rtl w:val="0"/>
              </w:rPr>
            </w:r>
          </w:p>
          <w:p w:rsidR="00000000" w:rsidDel="00000000" w:rsidP="00000000" w:rsidRDefault="00000000" w:rsidRPr="00000000" w14:paraId="000000D3">
            <w:pPr>
              <w:widowControl w:val="0"/>
              <w:rPr>
                <w:color w:val="999999"/>
              </w:rPr>
            </w:pPr>
            <w:r w:rsidDel="00000000" w:rsidR="00000000" w:rsidRPr="00000000">
              <w:rPr>
                <w:rtl w:val="0"/>
              </w:rPr>
            </w:r>
          </w:p>
          <w:p w:rsidR="00000000" w:rsidDel="00000000" w:rsidP="00000000" w:rsidRDefault="00000000" w:rsidRPr="00000000" w14:paraId="000000D4">
            <w:pPr>
              <w:widowControl w:val="0"/>
              <w:rPr>
                <w:color w:val="999999"/>
              </w:rPr>
            </w:pPr>
            <w:r w:rsidDel="00000000" w:rsidR="00000000" w:rsidRPr="00000000">
              <w:rPr>
                <w:rtl w:val="0"/>
              </w:rPr>
            </w:r>
          </w:p>
          <w:p w:rsidR="00000000" w:rsidDel="00000000" w:rsidP="00000000" w:rsidRDefault="00000000" w:rsidRPr="00000000" w14:paraId="000000D5">
            <w:pPr>
              <w:widowControl w:val="0"/>
              <w:rPr>
                <w:color w:val="999999"/>
              </w:rPr>
            </w:pPr>
            <w:r w:rsidDel="00000000" w:rsidR="00000000" w:rsidRPr="00000000">
              <w:rPr>
                <w:rtl w:val="0"/>
              </w:rPr>
            </w:r>
          </w:p>
          <w:p w:rsidR="00000000" w:rsidDel="00000000" w:rsidP="00000000" w:rsidRDefault="00000000" w:rsidRPr="00000000" w14:paraId="000000D6">
            <w:pPr>
              <w:widowControl w:val="0"/>
              <w:rPr>
                <w:color w:val="999999"/>
              </w:rPr>
            </w:pPr>
            <w:r w:rsidDel="00000000" w:rsidR="00000000" w:rsidRPr="00000000">
              <w:rPr>
                <w:rtl w:val="0"/>
              </w:rPr>
            </w:r>
          </w:p>
          <w:p w:rsidR="00000000" w:rsidDel="00000000" w:rsidP="00000000" w:rsidRDefault="00000000" w:rsidRPr="00000000" w14:paraId="000000D7">
            <w:pPr>
              <w:widowControl w:val="0"/>
              <w:rPr>
                <w:color w:val="999999"/>
              </w:rPr>
            </w:pPr>
            <w:r w:rsidDel="00000000" w:rsidR="00000000" w:rsidRPr="00000000">
              <w:rPr>
                <w:color w:val="999999"/>
                <w:rtl w:val="0"/>
              </w:rPr>
              <w:t xml:space="preserve">Ubicar las imágenes en el orden que se muestra, en cada uno de los círculos.</w:t>
            </w:r>
          </w:p>
          <w:p w:rsidR="00000000" w:rsidDel="00000000" w:rsidP="00000000" w:rsidRDefault="00000000" w:rsidRPr="00000000" w14:paraId="000000D8">
            <w:pPr>
              <w:widowControl w:val="0"/>
              <w:rPr>
                <w:color w:val="999999"/>
              </w:rPr>
            </w:pPr>
            <w:r w:rsidDel="00000000" w:rsidR="00000000" w:rsidRPr="00000000">
              <w:rPr>
                <w:color w:val="999999"/>
                <w:rtl w:val="0"/>
              </w:rPr>
              <w:t xml:space="preserve">Título de la infografía:</w:t>
            </w:r>
            <w:r w:rsidDel="00000000" w:rsidR="00000000" w:rsidRPr="00000000">
              <w:rPr>
                <w:rtl w:val="0"/>
              </w:rPr>
              <w:t xml:space="preserve"> Uso de los colores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C">
            <w:pPr>
              <w:widowControl w:val="0"/>
              <w:rPr/>
            </w:pPr>
            <w:r w:rsidDel="00000000" w:rsidR="00000000" w:rsidRPr="00000000">
              <w:rPr>
                <w:color w:val="666666"/>
                <w:rtl w:val="0"/>
              </w:rPr>
              <w:t xml:space="preserve"> 835201_ i3    835201_ i4     835201_ i5     835201_ i6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rPr>
                <w:color w:val="666666"/>
              </w:rPr>
            </w:pPr>
            <w:r w:rsidDel="00000000" w:rsidR="00000000" w:rsidRPr="00000000">
              <w:rPr>
                <w:rtl w:val="0"/>
              </w:rPr>
              <w:t xml:space="preserve">Colores primarios empleados en las artes plásticas y apreciables en la naturaleza.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rPr>
                <w:color w:val="666666"/>
              </w:rPr>
            </w:pPr>
            <w:r w:rsidDel="00000000" w:rsidR="00000000" w:rsidRPr="00000000">
              <w:rPr>
                <w:color w:val="666666"/>
                <w:rtl w:val="0"/>
              </w:rPr>
              <w:t xml:space="preserve">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rPr>
                <w:color w:val="666666"/>
              </w:rPr>
            </w:pPr>
            <w:r w:rsidDel="00000000" w:rsidR="00000000" w:rsidRPr="00000000">
              <w:rPr>
                <w:rtl w:val="0"/>
              </w:rPr>
              <w:t xml:space="preserve">Colores primarios utilizados en los dispositivos de visualización como pantallas.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color w:val="666666"/>
              </w:rPr>
            </w:pPr>
            <w:r w:rsidDel="00000000" w:rsidR="00000000" w:rsidRPr="00000000">
              <w:rPr>
                <w:color w:val="666666"/>
                <w:rtl w:val="0"/>
              </w:rPr>
              <w:t xml:space="preserve">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rPr>
                <w:color w:val="666666"/>
              </w:rPr>
            </w:pPr>
            <w:r w:rsidDel="00000000" w:rsidR="00000000" w:rsidRPr="00000000">
              <w:rPr>
                <w:rtl w:val="0"/>
              </w:rPr>
              <w:t xml:space="preserve">Colores primarios utilizados en procesos litográficos e impresiones de pequeño, mediano y gran formato.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rPr>
                <w:color w:val="666666"/>
              </w:rPr>
            </w:pPr>
            <w:r w:rsidDel="00000000" w:rsidR="00000000" w:rsidRPr="00000000">
              <w:rPr>
                <w:color w:val="666666"/>
                <w:rtl w:val="0"/>
              </w:rPr>
              <w:t xml:space="preserve">Punto 3</w:t>
            </w:r>
          </w:p>
        </w:tc>
      </w:tr>
    </w:tbl>
    <w:p w:rsidR="00000000" w:rsidDel="00000000" w:rsidP="00000000" w:rsidRDefault="00000000" w:rsidRPr="00000000" w14:paraId="000000E7">
      <w:pPr>
        <w:spacing w:after="120" w:line="240" w:lineRule="auto"/>
        <w:rPr/>
      </w:pPr>
      <w:r w:rsidDel="00000000" w:rsidR="00000000" w:rsidRPr="00000000">
        <w:rPr>
          <w:rtl w:val="0"/>
        </w:rPr>
      </w:r>
    </w:p>
    <w:tbl>
      <w:tblPr>
        <w:tblStyle w:val="Table15"/>
        <w:tblW w:w="1469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91"/>
        <w:tblGridChange w:id="0">
          <w:tblGrid>
            <w:gridCol w:w="14691"/>
          </w:tblGrid>
        </w:tblGridChange>
      </w:tblGrid>
      <w:tr>
        <w:trPr>
          <w:cantSplit w:val="0"/>
          <w:trHeight w:val="505" w:hRule="atLeast"/>
          <w:tblHeader w:val="0"/>
        </w:trPr>
        <w:tc>
          <w:tcPr>
            <w:shd w:fill="8db3e2" w:val="clear"/>
          </w:tcPr>
          <w:p w:rsidR="00000000" w:rsidDel="00000000" w:rsidP="00000000" w:rsidRDefault="00000000" w:rsidRPr="00000000" w14:paraId="000000E8">
            <w:pPr>
              <w:pStyle w:val="Heading1"/>
              <w:jc w:val="center"/>
              <w:rPr>
                <w:sz w:val="22"/>
                <w:szCs w:val="22"/>
              </w:rPr>
            </w:pPr>
            <w:r w:rsidDel="00000000" w:rsidR="00000000" w:rsidRPr="00000000">
              <w:rPr>
                <w:sz w:val="22"/>
                <w:szCs w:val="22"/>
                <w:rtl w:val="0"/>
              </w:rPr>
              <w:t xml:space="preserve">Cuadro de texto</w:t>
            </w:r>
          </w:p>
        </w:tc>
      </w:tr>
      <w:tr>
        <w:trPr>
          <w:cantSplit w:val="0"/>
          <w:trHeight w:val="518" w:hRule="atLeast"/>
          <w:tblHeader w:val="0"/>
        </w:trPr>
        <w:tc>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20" w:line="276" w:lineRule="auto"/>
              <w:rPr>
                <w:color w:val="bfbfbf"/>
              </w:rPr>
            </w:pPr>
            <w:r w:rsidDel="00000000" w:rsidR="00000000" w:rsidRPr="00000000">
              <w:rPr>
                <w:color w:val="000000"/>
                <w:rtl w:val="0"/>
              </w:rPr>
              <w:t xml:space="preserve">La herramienta más utilizada a nivel general para la comprensión y mezcla de colores primarios y secundarios, es el círculo cromático;</w:t>
            </w:r>
            <w:r w:rsidDel="00000000" w:rsidR="00000000" w:rsidRPr="00000000">
              <w:rPr>
                <w:rtl w:val="0"/>
              </w:rPr>
              <w:t xml:space="preserve"> </w:t>
            </w:r>
            <w:r w:rsidDel="00000000" w:rsidR="00000000" w:rsidRPr="00000000">
              <w:rPr>
                <w:color w:val="000000"/>
                <w:rtl w:val="0"/>
              </w:rPr>
              <w:t xml:space="preserve">este consiste en la representación gráfica dentro de una circunferencia de los colores primarios y sus derivaciones (secundarios) en función del tono.</w:t>
            </w:r>
            <w:r w:rsidDel="00000000" w:rsidR="00000000" w:rsidRPr="00000000">
              <w:rPr>
                <w:rtl w:val="0"/>
              </w:rPr>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20" w:line="240" w:lineRule="auto"/>
        <w:ind w:left="720" w:firstLine="0"/>
        <w:rPr>
          <w:color w:val="000000"/>
        </w:rPr>
      </w:pPr>
      <w:r w:rsidDel="00000000" w:rsidR="00000000" w:rsidRPr="00000000">
        <w:rPr>
          <w:rtl w:val="0"/>
        </w:rPr>
      </w:r>
    </w:p>
    <w:tbl>
      <w:tblPr>
        <w:tblStyle w:val="Table16"/>
        <w:tblW w:w="1454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43"/>
        <w:tblGridChange w:id="0">
          <w:tblGrid>
            <w:gridCol w:w="14543"/>
          </w:tblGrid>
        </w:tblGridChange>
      </w:tblGrid>
      <w:tr>
        <w:trPr>
          <w:cantSplit w:val="0"/>
          <w:trHeight w:val="451" w:hRule="atLeast"/>
          <w:tblHeader w:val="0"/>
        </w:trPr>
        <w:tc>
          <w:tcPr>
            <w:shd w:fill="8db3e2" w:val="clear"/>
          </w:tcPr>
          <w:p w:rsidR="00000000" w:rsidDel="00000000" w:rsidP="00000000" w:rsidRDefault="00000000" w:rsidRPr="00000000" w14:paraId="000000EB">
            <w:pPr>
              <w:pStyle w:val="Heading1"/>
              <w:jc w:val="center"/>
              <w:rPr>
                <w:sz w:val="22"/>
                <w:szCs w:val="22"/>
              </w:rPr>
            </w:pPr>
            <w:r w:rsidDel="00000000" w:rsidR="00000000" w:rsidRPr="00000000">
              <w:rPr>
                <w:sz w:val="22"/>
                <w:szCs w:val="22"/>
                <w:rtl w:val="0"/>
              </w:rPr>
              <w:t xml:space="preserve">Cuadro de texto</w:t>
            </w:r>
          </w:p>
        </w:tc>
      </w:tr>
      <w:tr>
        <w:trPr>
          <w:cantSplit w:val="0"/>
          <w:trHeight w:val="1368" w:hRule="atLeast"/>
          <w:tblHeader w:val="0"/>
        </w:trPr>
        <w:tc>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line="276" w:lineRule="auto"/>
              <w:ind w:left="720" w:firstLine="0"/>
              <w:rPr>
                <w:color w:val="000000"/>
              </w:rPr>
            </w:pPr>
            <w:sdt>
              <w:sdtPr>
                <w:tag w:val="goog_rdk_9"/>
              </w:sdtPr>
              <w:sdtContent>
                <w:commentRangeStart w:id="8"/>
              </w:sdtContent>
            </w:sdt>
            <w:commentRangeEnd w:id="8"/>
            <w:r w:rsidDel="00000000" w:rsidR="00000000" w:rsidRPr="00000000">
              <w:commentReference w:id="8"/>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645012</wp:posOffset>
                  </wp:positionH>
                  <wp:positionV relativeFrom="paragraph">
                    <wp:posOffset>32635</wp:posOffset>
                  </wp:positionV>
                  <wp:extent cx="1348740" cy="1289050"/>
                  <wp:effectExtent b="0" l="0" r="0" t="0"/>
                  <wp:wrapSquare wrapText="bothSides" distB="0" distT="0" distL="114300" distR="114300"/>
                  <wp:docPr id="805" name="image83.png"/>
                  <a:graphic>
                    <a:graphicData uri="http://schemas.openxmlformats.org/drawingml/2006/picture">
                      <pic:pic>
                        <pic:nvPicPr>
                          <pic:cNvPr id="0" name="image83.png"/>
                          <pic:cNvPicPr preferRelativeResize="0"/>
                        </pic:nvPicPr>
                        <pic:blipFill>
                          <a:blip r:embed="rId37"/>
                          <a:srcRect b="0" l="0" r="0" t="7500"/>
                          <a:stretch>
                            <a:fillRect/>
                          </a:stretch>
                        </pic:blipFill>
                        <pic:spPr>
                          <a:xfrm>
                            <a:off x="0" y="0"/>
                            <a:ext cx="1348740" cy="12890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6134100</wp:posOffset>
                      </wp:positionH>
                      <wp:positionV relativeFrom="paragraph">
                        <wp:posOffset>63500</wp:posOffset>
                      </wp:positionV>
                      <wp:extent cx="2699562" cy="1142365"/>
                      <wp:effectExtent b="0" l="0" r="0" t="0"/>
                      <wp:wrapSquare wrapText="bothSides" distB="0" distT="0" distL="114300" distR="114300"/>
                      <wp:docPr id="727" name=""/>
                      <a:graphic>
                        <a:graphicData uri="http://schemas.microsoft.com/office/word/2010/wordprocessingGroup">
                          <wpg:wgp>
                            <wpg:cNvGrpSpPr/>
                            <wpg:grpSpPr>
                              <a:xfrm>
                                <a:off x="3996219" y="3208818"/>
                                <a:ext cx="2699562" cy="1142365"/>
                                <a:chOff x="3996219" y="3208818"/>
                                <a:chExt cx="2699562" cy="1142365"/>
                              </a:xfrm>
                            </wpg:grpSpPr>
                            <wpg:grpSp>
                              <wpg:cNvGrpSpPr/>
                              <wpg:grpSpPr>
                                <a:xfrm>
                                  <a:off x="3996219" y="3208818"/>
                                  <a:ext cx="2699562" cy="1142365"/>
                                  <a:chOff x="3996219" y="3208818"/>
                                  <a:chExt cx="2699562" cy="1142365"/>
                                </a:xfrm>
                              </wpg:grpSpPr>
                              <wps:wsp>
                                <wps:cNvSpPr/>
                                <wps:cNvPr id="24" name="Shape 24"/>
                                <wps:spPr>
                                  <a:xfrm>
                                    <a:off x="3996219" y="3208818"/>
                                    <a:ext cx="2699550" cy="114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96219" y="3208818"/>
                                    <a:ext cx="2699562" cy="1142365"/>
                                    <a:chOff x="3996219" y="3208818"/>
                                    <a:chExt cx="2699562" cy="1142365"/>
                                  </a:xfrm>
                                </wpg:grpSpPr>
                                <wps:wsp>
                                  <wps:cNvSpPr/>
                                  <wps:cNvPr id="26" name="Shape 26"/>
                                  <wps:spPr>
                                    <a:xfrm>
                                      <a:off x="3996219" y="3208818"/>
                                      <a:ext cx="2699550" cy="114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96219" y="3208818"/>
                                      <a:ext cx="2699562" cy="1142365"/>
                                      <a:chOff x="3996219" y="3208818"/>
                                      <a:chExt cx="2699562" cy="1142365"/>
                                    </a:xfrm>
                                  </wpg:grpSpPr>
                                  <wps:wsp>
                                    <wps:cNvSpPr/>
                                    <wps:cNvPr id="28" name="Shape 28"/>
                                    <wps:spPr>
                                      <a:xfrm>
                                        <a:off x="3996219" y="3208818"/>
                                        <a:ext cx="2699550" cy="1142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96219" y="3208818"/>
                                        <a:ext cx="2699562" cy="1142365"/>
                                        <a:chOff x="-2990754" y="0"/>
                                        <a:chExt cx="5064664" cy="2143125"/>
                                      </a:xfrm>
                                    </wpg:grpSpPr>
                                    <wps:wsp>
                                      <wps:cNvSpPr/>
                                      <wps:cNvPr id="30" name="Shape 30"/>
                                      <wps:spPr>
                                        <a:xfrm>
                                          <a:off x="-2990754" y="0"/>
                                          <a:ext cx="5064651" cy="2143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1" name="Shape 31"/>
                                        <pic:cNvPicPr preferRelativeResize="0"/>
                                      </pic:nvPicPr>
                                      <pic:blipFill rotWithShape="1">
                                        <a:blip r:embed="rId38">
                                          <a:alphaModFix/>
                                        </a:blip>
                                        <a:srcRect b="0" l="0" r="0" t="0"/>
                                        <a:stretch/>
                                      </pic:blipFill>
                                      <pic:spPr>
                                        <a:xfrm>
                                          <a:off x="0" y="0"/>
                                          <a:ext cx="2073910" cy="2143125"/>
                                        </a:xfrm>
                                        <a:prstGeom prst="rect">
                                          <a:avLst/>
                                        </a:prstGeom>
                                        <a:noFill/>
                                        <a:ln>
                                          <a:noFill/>
                                        </a:ln>
                                      </pic:spPr>
                                    </pic:pic>
                                    <wps:wsp>
                                      <wps:cNvSpPr/>
                                      <wps:cNvPr id="32" name="Shape 32"/>
                                      <wps:spPr>
                                        <a:xfrm>
                                          <a:off x="-2990754" y="1077147"/>
                                          <a:ext cx="4067486" cy="91408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Utilizar como pie de imagen: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1"/>
                                                <w:smallCaps w:val="0"/>
                                                <w:strike w:val="0"/>
                                                <w:color w:val="000000"/>
                                                <w:sz w:val="22"/>
                                                <w:vertAlign w:val="baseline"/>
                                              </w:rPr>
                                              <w:t xml:space="preserve">Círculo cromático degradado.</w:t>
                                            </w:r>
                                          </w:p>
                                        </w:txbxContent>
                                      </wps:txbx>
                                      <wps:bodyPr anchorCtr="0" anchor="t" bIns="45700" lIns="91425" spcFirstLastPara="1" rIns="91425" wrap="square" tIns="45700">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6134100</wp:posOffset>
                      </wp:positionH>
                      <wp:positionV relativeFrom="paragraph">
                        <wp:posOffset>63500</wp:posOffset>
                      </wp:positionV>
                      <wp:extent cx="2699562" cy="1142365"/>
                      <wp:effectExtent b="0" l="0" r="0" t="0"/>
                      <wp:wrapSquare wrapText="bothSides" distB="0" distT="0" distL="114300" distR="114300"/>
                      <wp:docPr id="727" name="image116.png"/>
                      <a:graphic>
                        <a:graphicData uri="http://schemas.openxmlformats.org/drawingml/2006/picture">
                          <pic:pic>
                            <pic:nvPicPr>
                              <pic:cNvPr id="0" name="image116.png"/>
                              <pic:cNvPicPr preferRelativeResize="0"/>
                            </pic:nvPicPr>
                            <pic:blipFill>
                              <a:blip r:embed="rId39"/>
                              <a:srcRect/>
                              <a:stretch>
                                <a:fillRect/>
                              </a:stretch>
                            </pic:blipFill>
                            <pic:spPr>
                              <a:xfrm>
                                <a:off x="0" y="0"/>
                                <a:ext cx="2699562" cy="1142365"/>
                              </a:xfrm>
                              <a:prstGeom prst="rect"/>
                              <a:ln/>
                            </pic:spPr>
                          </pic:pic>
                        </a:graphicData>
                      </a:graphic>
                    </wp:anchor>
                  </w:drawing>
                </mc:Fallback>
              </mc:AlternateConten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line="276" w:lineRule="auto"/>
              <w:ind w:left="720" w:firstLine="0"/>
              <w:rPr>
                <w:color w:val="000000"/>
              </w:rPr>
            </w:pPr>
            <w:r w:rsidDel="00000000" w:rsidR="00000000" w:rsidRPr="00000000">
              <w:rPr>
                <w:color w:val="000000"/>
                <w:rtl w:val="0"/>
              </w:rPr>
              <w:t xml:space="preserve"> </w:t>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120" w:line="276" w:lineRule="auto"/>
              <w:ind w:left="720" w:firstLine="0"/>
              <w:rPr>
                <w:color w:val="bfbfbf"/>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711200</wp:posOffset>
                      </wp:positionH>
                      <wp:positionV relativeFrom="paragraph">
                        <wp:posOffset>287020</wp:posOffset>
                      </wp:positionV>
                      <wp:extent cx="3185061" cy="513113"/>
                      <wp:effectExtent b="0" l="0" r="0" t="0"/>
                      <wp:wrapNone/>
                      <wp:docPr id="719" name=""/>
                      <a:graphic>
                        <a:graphicData uri="http://schemas.microsoft.com/office/word/2010/wordprocessingShape">
                          <wps:wsp>
                            <wps:cNvSpPr/>
                            <wps:cNvPr id="15" name="Shape 15"/>
                            <wps:spPr>
                              <a:xfrm>
                                <a:off x="3772520" y="3542494"/>
                                <a:ext cx="3146961" cy="475013"/>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Utilizar como pie de imagen: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1"/>
                                      <w:smallCaps w:val="0"/>
                                      <w:strike w:val="0"/>
                                      <w:color w:val="000000"/>
                                      <w:sz w:val="22"/>
                                      <w:vertAlign w:val="baseline"/>
                                    </w:rPr>
                                    <w:t xml:space="preserve">Círculo cromático escalonado de 12 colores.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711200</wp:posOffset>
                      </wp:positionH>
                      <wp:positionV relativeFrom="paragraph">
                        <wp:posOffset>287020</wp:posOffset>
                      </wp:positionV>
                      <wp:extent cx="3185061" cy="513113"/>
                      <wp:effectExtent b="0" l="0" r="0" t="0"/>
                      <wp:wrapNone/>
                      <wp:docPr id="719" name="image74.png"/>
                      <a:graphic>
                        <a:graphicData uri="http://schemas.openxmlformats.org/drawingml/2006/picture">
                          <pic:pic>
                            <pic:nvPicPr>
                              <pic:cNvPr id="0" name="image74.png"/>
                              <pic:cNvPicPr preferRelativeResize="0"/>
                            </pic:nvPicPr>
                            <pic:blipFill>
                              <a:blip r:embed="rId40"/>
                              <a:srcRect/>
                              <a:stretch>
                                <a:fillRect/>
                              </a:stretch>
                            </pic:blipFill>
                            <pic:spPr>
                              <a:xfrm>
                                <a:off x="0" y="0"/>
                                <a:ext cx="3185061" cy="513113"/>
                              </a:xfrm>
                              <a:prstGeom prst="rect"/>
                              <a:ln/>
                            </pic:spPr>
                          </pic:pic>
                        </a:graphicData>
                      </a:graphic>
                    </wp:anchor>
                  </w:drawing>
                </mc:Fallback>
              </mc:AlternateContent>
            </w:r>
          </w:p>
        </w:tc>
      </w:tr>
    </w:tbl>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120" w:line="240" w:lineRule="auto"/>
        <w:ind w:left="720" w:firstLine="0"/>
        <w:rPr>
          <w:color w:val="000000"/>
        </w:rPr>
      </w:pPr>
      <w:r w:rsidDel="00000000" w:rsidR="00000000" w:rsidRPr="00000000">
        <w:rPr>
          <w:rtl w:val="0"/>
        </w:rPr>
      </w:r>
    </w:p>
    <w:tbl>
      <w:tblPr>
        <w:tblStyle w:val="Table17"/>
        <w:tblW w:w="140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81"/>
        <w:tblGridChange w:id="0">
          <w:tblGrid>
            <w:gridCol w:w="14081"/>
          </w:tblGrid>
        </w:tblGridChange>
      </w:tblGrid>
      <w:tr>
        <w:trPr>
          <w:cantSplit w:val="0"/>
          <w:trHeight w:val="401" w:hRule="atLeast"/>
          <w:tblHeader w:val="0"/>
        </w:trPr>
        <w:tc>
          <w:tcPr>
            <w:shd w:fill="8db3e2" w:val="clear"/>
          </w:tcPr>
          <w:p w:rsidR="00000000" w:rsidDel="00000000" w:rsidP="00000000" w:rsidRDefault="00000000" w:rsidRPr="00000000" w14:paraId="000000F0">
            <w:pPr>
              <w:pStyle w:val="Heading1"/>
              <w:jc w:val="center"/>
              <w:rPr>
                <w:sz w:val="22"/>
                <w:szCs w:val="22"/>
              </w:rPr>
            </w:pPr>
            <w:r w:rsidDel="00000000" w:rsidR="00000000" w:rsidRPr="00000000">
              <w:rPr>
                <w:sz w:val="22"/>
                <w:szCs w:val="22"/>
                <w:rtl w:val="0"/>
              </w:rPr>
              <w:t xml:space="preserve">Cuadro de texto</w:t>
            </w:r>
          </w:p>
        </w:tc>
      </w:tr>
      <w:tr>
        <w:trPr>
          <w:cantSplit w:val="0"/>
          <w:trHeight w:val="845" w:hRule="atLeast"/>
          <w:tblHeader w:val="0"/>
        </w:trPr>
        <w:tc>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line="276" w:lineRule="auto"/>
              <w:ind w:left="720" w:firstLine="0"/>
              <w:rPr>
                <w:color w:val="000000"/>
              </w:rPr>
            </w:pPr>
            <w:r w:rsidDel="00000000" w:rsidR="00000000" w:rsidRPr="00000000">
              <w:rPr>
                <w:color w:val="000000"/>
                <w:rtl w:val="0"/>
              </w:rPr>
              <w:t xml:space="preserve">Si desea ampliar su conocimiento sobre la teoría del color, explore estos videos </w:t>
            </w:r>
            <w:sdt>
              <w:sdtPr>
                <w:tag w:val="goog_rdk_10"/>
              </w:sdtPr>
              <w:sdtContent>
                <w:commentRangeStart w:id="9"/>
              </w:sdtContent>
            </w:sdt>
            <w:r w:rsidDel="00000000" w:rsidR="00000000" w:rsidRPr="00000000">
              <w:rPr>
                <w:color w:val="000000"/>
                <w:rtl w:val="0"/>
              </w:rPr>
              <w:t xml:space="preserve">recomendados</w:t>
            </w:r>
            <w:commentRangeEnd w:id="9"/>
            <w:r w:rsidDel="00000000" w:rsidR="00000000" w:rsidRPr="00000000">
              <w:commentReference w:id="9"/>
            </w:r>
            <w:r w:rsidDel="00000000" w:rsidR="00000000" w:rsidRPr="00000000">
              <w:rPr>
                <w:color w:val="000000"/>
                <w:rtl w:val="0"/>
              </w:rPr>
              <w:t xml:space="preserve"> del material complementario: </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line="276" w:lineRule="auto"/>
              <w:ind w:left="720" w:firstLine="0"/>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25400</wp:posOffset>
                      </wp:positionV>
                      <wp:extent cx="733425" cy="295275"/>
                      <wp:effectExtent b="0" l="0" r="0" t="0"/>
                      <wp:wrapSquare wrapText="bothSides" distB="0" distT="0" distL="114300" distR="114300"/>
                      <wp:docPr id="733" name=""/>
                      <a:graphic>
                        <a:graphicData uri="http://schemas.microsoft.com/office/word/2010/wordprocessingShape">
                          <wps:wsp>
                            <wps:cNvSpPr/>
                            <wps:cNvPr id="38" name="Shape 38"/>
                            <wps:spPr>
                              <a:xfrm>
                                <a:off x="4998338" y="3651413"/>
                                <a:ext cx="695325" cy="257175"/>
                              </a:xfrm>
                              <a:prstGeom prst="rect">
                                <a:avLst/>
                              </a:prstGeom>
                              <a:gradFill>
                                <a:gsLst>
                                  <a:gs pos="0">
                                    <a:srgbClr val="DAFEA4"/>
                                  </a:gs>
                                  <a:gs pos="35000">
                                    <a:srgbClr val="E3FEBF"/>
                                  </a:gs>
                                  <a:gs pos="100000">
                                    <a:srgbClr val="F4FEE6"/>
                                  </a:gs>
                                </a:gsLst>
                                <a:lin ang="16200000" scaled="0"/>
                              </a:gradFill>
                              <a:ln cap="flat" cmpd="sng" w="9525">
                                <a:solidFill>
                                  <a:srgbClr val="97B853"/>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Enlace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25400</wp:posOffset>
                      </wp:positionV>
                      <wp:extent cx="733425" cy="295275"/>
                      <wp:effectExtent b="0" l="0" r="0" t="0"/>
                      <wp:wrapSquare wrapText="bothSides" distB="0" distT="0" distL="114300" distR="114300"/>
                      <wp:docPr id="733" name="image141.png"/>
                      <a:graphic>
                        <a:graphicData uri="http://schemas.openxmlformats.org/drawingml/2006/picture">
                          <pic:pic>
                            <pic:nvPicPr>
                              <pic:cNvPr id="0" name="image141.png"/>
                              <pic:cNvPicPr preferRelativeResize="0"/>
                            </pic:nvPicPr>
                            <pic:blipFill>
                              <a:blip r:embed="rId41"/>
                              <a:srcRect/>
                              <a:stretch>
                                <a:fillRect/>
                              </a:stretch>
                            </pic:blipFill>
                            <pic:spPr>
                              <a:xfrm>
                                <a:off x="0" y="0"/>
                                <a:ext cx="733425"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1231900</wp:posOffset>
                      </wp:positionH>
                      <wp:positionV relativeFrom="paragraph">
                        <wp:posOffset>25400</wp:posOffset>
                      </wp:positionV>
                      <wp:extent cx="733425" cy="295275"/>
                      <wp:effectExtent b="0" l="0" r="0" t="0"/>
                      <wp:wrapSquare wrapText="bothSides" distB="0" distT="0" distL="114300" distR="114300"/>
                      <wp:docPr id="720" name=""/>
                      <a:graphic>
                        <a:graphicData uri="http://schemas.microsoft.com/office/word/2010/wordprocessingShape">
                          <wps:wsp>
                            <wps:cNvSpPr/>
                            <wps:cNvPr id="16" name="Shape 16"/>
                            <wps:spPr>
                              <a:xfrm>
                                <a:off x="4998338" y="3651413"/>
                                <a:ext cx="695325" cy="257175"/>
                              </a:xfrm>
                              <a:prstGeom prst="rect">
                                <a:avLst/>
                              </a:prstGeom>
                              <a:gradFill>
                                <a:gsLst>
                                  <a:gs pos="0">
                                    <a:srgbClr val="DAFEA4"/>
                                  </a:gs>
                                  <a:gs pos="35000">
                                    <a:srgbClr val="E3FEBF"/>
                                  </a:gs>
                                  <a:gs pos="100000">
                                    <a:srgbClr val="F4FEE6"/>
                                  </a:gs>
                                </a:gsLst>
                                <a:lin ang="16200000" scaled="0"/>
                              </a:gradFill>
                              <a:ln cap="flat" cmpd="sng" w="9525">
                                <a:solidFill>
                                  <a:srgbClr val="97B853"/>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Enlace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25400</wp:posOffset>
                      </wp:positionV>
                      <wp:extent cx="733425" cy="295275"/>
                      <wp:effectExtent b="0" l="0" r="0" t="0"/>
                      <wp:wrapSquare wrapText="bothSides" distB="0" distT="0" distL="114300" distR="114300"/>
                      <wp:docPr id="720" name="image75.png"/>
                      <a:graphic>
                        <a:graphicData uri="http://schemas.openxmlformats.org/drawingml/2006/picture">
                          <pic:pic>
                            <pic:nvPicPr>
                              <pic:cNvPr id="0" name="image75.png"/>
                              <pic:cNvPicPr preferRelativeResize="0"/>
                            </pic:nvPicPr>
                            <pic:blipFill>
                              <a:blip r:embed="rId42"/>
                              <a:srcRect/>
                              <a:stretch>
                                <a:fillRect/>
                              </a:stretch>
                            </pic:blipFill>
                            <pic:spPr>
                              <a:xfrm>
                                <a:off x="0" y="0"/>
                                <a:ext cx="733425" cy="295275"/>
                              </a:xfrm>
                              <a:prstGeom prst="rect"/>
                              <a:ln/>
                            </pic:spPr>
                          </pic:pic>
                        </a:graphicData>
                      </a:graphic>
                    </wp:anchor>
                  </w:drawing>
                </mc:Fallback>
              </mc:AlternateContent>
            </w:r>
          </w:p>
          <w:p w:rsidR="00000000" w:rsidDel="00000000" w:rsidP="00000000" w:rsidRDefault="00000000" w:rsidRPr="00000000" w14:paraId="000000F3">
            <w:pPr>
              <w:rPr>
                <w:color w:val="bfbfbf"/>
              </w:rPr>
            </w:pPr>
            <w:r w:rsidDel="00000000" w:rsidR="00000000" w:rsidRPr="00000000">
              <w:rPr>
                <w:rtl w:val="0"/>
              </w:rPr>
            </w:r>
          </w:p>
        </w:tc>
      </w:tr>
    </w:tbl>
    <w:p w:rsidR="00000000" w:rsidDel="00000000" w:rsidP="00000000" w:rsidRDefault="00000000" w:rsidRPr="00000000" w14:paraId="000000F4">
      <w:pPr>
        <w:spacing w:after="120" w:line="240" w:lineRule="auto"/>
        <w:rPr/>
      </w:pPr>
      <w:r w:rsidDel="00000000" w:rsidR="00000000" w:rsidRPr="00000000">
        <w:rPr>
          <w:rtl w:val="0"/>
        </w:rPr>
      </w:r>
    </w:p>
    <w:p w:rsidR="00000000" w:rsidDel="00000000" w:rsidP="00000000" w:rsidRDefault="00000000" w:rsidRPr="00000000" w14:paraId="000000F5">
      <w:pPr>
        <w:spacing w:after="120" w:line="240" w:lineRule="auto"/>
        <w:rPr>
          <w:b w:val="1"/>
        </w:rPr>
      </w:pPr>
      <w:r w:rsidDel="00000000" w:rsidR="00000000" w:rsidRPr="00000000">
        <w:rPr>
          <w:b w:val="1"/>
          <w:rtl w:val="0"/>
        </w:rPr>
        <w:t xml:space="preserve">1.2 Diseño y arquitectura</w:t>
      </w:r>
    </w:p>
    <w:tbl>
      <w:tblPr>
        <w:tblStyle w:val="Table18"/>
        <w:tblW w:w="14885.0" w:type="dxa"/>
        <w:jc w:val="left"/>
        <w:tblInd w:w="-5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85"/>
        <w:tblGridChange w:id="0">
          <w:tblGrid>
            <w:gridCol w:w="14885"/>
          </w:tblGrid>
        </w:tblGridChange>
      </w:tblGrid>
      <w:tr>
        <w:trPr>
          <w:cantSplit w:val="0"/>
          <w:trHeight w:val="444" w:hRule="atLeast"/>
          <w:tblHeader w:val="0"/>
        </w:trPr>
        <w:tc>
          <w:tcPr>
            <w:shd w:fill="8db3e2" w:val="clear"/>
          </w:tcPr>
          <w:p w:rsidR="00000000" w:rsidDel="00000000" w:rsidP="00000000" w:rsidRDefault="00000000" w:rsidRPr="00000000" w14:paraId="000000F6">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7">
            <w:pPr>
              <w:spacing w:after="120" w:lineRule="auto"/>
              <w:rPr/>
            </w:pPr>
            <w:r w:rsidDel="00000000" w:rsidR="00000000" w:rsidRPr="00000000">
              <w:rPr>
                <w:rtl w:val="0"/>
              </w:rPr>
              <w:t xml:space="preserve">El hombre desde sus inicios ha tenido dentro de sus necesidades primarias la construcción de refugios y espacios seguros para habitar, la </w:t>
            </w:r>
            <w:r w:rsidDel="00000000" w:rsidR="00000000" w:rsidRPr="00000000">
              <w:rPr>
                <w:b w:val="1"/>
                <w:rtl w:val="0"/>
              </w:rPr>
              <w:t xml:space="preserve">construcción</w:t>
            </w:r>
            <w:r w:rsidDel="00000000" w:rsidR="00000000" w:rsidRPr="00000000">
              <w:rPr>
                <w:rtl w:val="0"/>
              </w:rPr>
              <w:t xml:space="preserve"> y </w:t>
            </w:r>
            <w:r w:rsidDel="00000000" w:rsidR="00000000" w:rsidRPr="00000000">
              <w:rPr>
                <w:b w:val="1"/>
                <w:rtl w:val="0"/>
              </w:rPr>
              <w:t xml:space="preserve">habitabilidad</w:t>
            </w:r>
            <w:r w:rsidDel="00000000" w:rsidR="00000000" w:rsidRPr="00000000">
              <w:rPr>
                <w:rtl w:val="0"/>
              </w:rPr>
              <w:t xml:space="preserve"> de estos  ha estado en función de la disponibilidad, accesibilidad de recursos y herramientas tecnológicas</w:t>
            </w:r>
            <w:sdt>
              <w:sdtPr>
                <w:tag w:val="goog_rdk_11"/>
              </w:sdtPr>
              <w:sdtContent>
                <w:commentRangeStart w:id="10"/>
              </w:sdtContent>
            </w:sdt>
            <w:r w:rsidDel="00000000" w:rsidR="00000000" w:rsidRPr="00000000">
              <w:rPr>
                <w:rtl w:val="0"/>
              </w:rPr>
              <w:t xml:space="preserve">.</w:t>
            </w:r>
            <w:commentRangeEnd w:id="10"/>
            <w:r w:rsidDel="00000000" w:rsidR="00000000" w:rsidRPr="00000000">
              <w:commentReference w:id="1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13974</wp:posOffset>
                  </wp:positionH>
                  <wp:positionV relativeFrom="paragraph">
                    <wp:posOffset>0</wp:posOffset>
                  </wp:positionV>
                  <wp:extent cx="2401570" cy="1880870"/>
                  <wp:effectExtent b="0" l="0" r="0" t="0"/>
                  <wp:wrapSquare wrapText="bothSides" distB="0" distT="0" distL="114300" distR="114300"/>
                  <wp:docPr id="792" name="image61.jpg"/>
                  <a:graphic>
                    <a:graphicData uri="http://schemas.openxmlformats.org/drawingml/2006/picture">
                      <pic:pic>
                        <pic:nvPicPr>
                          <pic:cNvPr id="0" name="image61.jpg"/>
                          <pic:cNvPicPr preferRelativeResize="0"/>
                        </pic:nvPicPr>
                        <pic:blipFill>
                          <a:blip r:embed="rId43"/>
                          <a:srcRect b="0" l="0" r="0" t="0"/>
                          <a:stretch>
                            <a:fillRect/>
                          </a:stretch>
                        </pic:blipFill>
                        <pic:spPr>
                          <a:xfrm>
                            <a:off x="0" y="0"/>
                            <a:ext cx="2401570" cy="1880870"/>
                          </a:xfrm>
                          <a:prstGeom prst="rect"/>
                          <a:ln/>
                        </pic:spPr>
                      </pic:pic>
                    </a:graphicData>
                  </a:graphic>
                </wp:anchor>
              </w:drawing>
            </w:r>
          </w:p>
          <w:p w:rsidR="00000000" w:rsidDel="00000000" w:rsidP="00000000" w:rsidRDefault="00000000" w:rsidRPr="00000000" w14:paraId="000000F8">
            <w:pPr>
              <w:spacing w:after="120" w:lineRule="auto"/>
              <w:rPr/>
            </w:pPr>
            <w:r w:rsidDel="00000000" w:rsidR="00000000" w:rsidRPr="00000000">
              <w:rPr>
                <w:rtl w:val="0"/>
              </w:rPr>
              <w:t xml:space="preserve">Como es de entenderse, al igual que el hombre, el diseño y la arquitectura han evolucionado en función de las necesidades a cubrir en las distintas épocas o etapas de desarrollo de la humanidad. En la actualidad, a diferencia de varios siglos atrás, el diseño no solo se limita al hecho práctico y funcional, sino a la </w:t>
            </w:r>
            <w:r w:rsidDel="00000000" w:rsidR="00000000" w:rsidRPr="00000000">
              <w:rPr>
                <w:b w:val="1"/>
                <w:rtl w:val="0"/>
              </w:rPr>
              <w:t xml:space="preserve">armonía</w:t>
            </w:r>
            <w:r w:rsidDel="00000000" w:rsidR="00000000" w:rsidRPr="00000000">
              <w:rPr>
                <w:rtl w:val="0"/>
              </w:rPr>
              <w:t xml:space="preserve"> y al </w:t>
            </w:r>
            <w:r w:rsidDel="00000000" w:rsidR="00000000" w:rsidRPr="00000000">
              <w:rPr>
                <w:b w:val="1"/>
                <w:rtl w:val="0"/>
              </w:rPr>
              <w:t xml:space="preserve">sentido artístico</w:t>
            </w:r>
            <w:r w:rsidDel="00000000" w:rsidR="00000000" w:rsidRPr="00000000">
              <w:rPr>
                <w:rtl w:val="0"/>
              </w:rPr>
              <w:t xml:space="preserve">; esto, sin embargo, no deja de lado las consideraciones </w:t>
            </w:r>
            <w:r w:rsidDel="00000000" w:rsidR="00000000" w:rsidRPr="00000000">
              <w:rPr>
                <w:b w:val="1"/>
                <w:rtl w:val="0"/>
              </w:rPr>
              <w:t xml:space="preserve">funcionales</w:t>
            </w:r>
            <w:r w:rsidDel="00000000" w:rsidR="00000000" w:rsidRPr="00000000">
              <w:rPr>
                <w:rtl w:val="0"/>
              </w:rPr>
              <w:t xml:space="preserve"> sobre las cuales se fundamenta una idea inicial.</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177800</wp:posOffset>
                      </wp:positionH>
                      <wp:positionV relativeFrom="paragraph">
                        <wp:posOffset>706120</wp:posOffset>
                      </wp:positionV>
                      <wp:extent cx="7790029" cy="495300"/>
                      <wp:effectExtent b="0" l="0" r="0" t="0"/>
                      <wp:wrapNone/>
                      <wp:docPr id="732" name=""/>
                      <a:graphic>
                        <a:graphicData uri="http://schemas.microsoft.com/office/word/2010/wordprocessingShape">
                          <wps:wsp>
                            <wps:cNvSpPr/>
                            <wps:cNvPr id="37" name="Shape 37"/>
                            <wps:spPr>
                              <a:xfrm>
                                <a:off x="1460511" y="3541875"/>
                                <a:ext cx="7770979" cy="47625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22"/>
                                      <w:highlight w:val="yellow"/>
                                      <w:vertAlign w:val="baseline"/>
                                    </w:rPr>
                                    <w:t xml:space="preserve">Insertar texto como pie de foto</w:t>
                                  </w:r>
                                  <w:r w:rsidDel="00000000" w:rsidR="00000000" w:rsidRPr="00000000">
                                    <w:rPr>
                                      <w:rFonts w:ascii="Arial" w:cs="Arial" w:eastAsia="Arial" w:hAnsi="Arial"/>
                                      <w:b w:val="0"/>
                                      <w:i w:val="0"/>
                                      <w:smallCaps w:val="0"/>
                                      <w:strike w:val="0"/>
                                      <w:color w:val="ff0000"/>
                                      <w:sz w:val="22"/>
                                      <w:vertAlign w:val="baseline"/>
                                    </w:rPr>
                                    <w:t xml:space="preserve">: </w:t>
                                  </w:r>
                                  <w:r w:rsidDel="00000000" w:rsidR="00000000" w:rsidRPr="00000000">
                                    <w:rPr>
                                      <w:rFonts w:ascii="Arial" w:cs="Arial" w:eastAsia="Arial" w:hAnsi="Arial"/>
                                      <w:b w:val="0"/>
                                      <w:i w:val="0"/>
                                      <w:smallCaps w:val="0"/>
                                      <w:strike w:val="0"/>
                                      <w:color w:val="000000"/>
                                      <w:sz w:val="22"/>
                                      <w:vertAlign w:val="baseline"/>
                                    </w:rPr>
                                    <w:t xml:space="preserve">La arquitectura y el diseño de mobiliario van de la mano, el diseño de mobiliario complementa, transforma y en muchas ocasiones condiciona la arquitectura de proyectos de construcción.</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177800</wp:posOffset>
                      </wp:positionH>
                      <wp:positionV relativeFrom="paragraph">
                        <wp:posOffset>706120</wp:posOffset>
                      </wp:positionV>
                      <wp:extent cx="7790029" cy="495300"/>
                      <wp:effectExtent b="0" l="0" r="0" t="0"/>
                      <wp:wrapNone/>
                      <wp:docPr id="732" name="image140.png"/>
                      <a:graphic>
                        <a:graphicData uri="http://schemas.openxmlformats.org/drawingml/2006/picture">
                          <pic:pic>
                            <pic:nvPicPr>
                              <pic:cNvPr id="0" name="image140.png"/>
                              <pic:cNvPicPr preferRelativeResize="0"/>
                            </pic:nvPicPr>
                            <pic:blipFill>
                              <a:blip r:embed="rId44"/>
                              <a:srcRect/>
                              <a:stretch>
                                <a:fillRect/>
                              </a:stretch>
                            </pic:blipFill>
                            <pic:spPr>
                              <a:xfrm>
                                <a:off x="0" y="0"/>
                                <a:ext cx="7790029" cy="495300"/>
                              </a:xfrm>
                              <a:prstGeom prst="rect"/>
                              <a:ln/>
                            </pic:spPr>
                          </pic:pic>
                        </a:graphicData>
                      </a:graphic>
                    </wp:anchor>
                  </w:drawing>
                </mc:Fallback>
              </mc:AlternateContent>
            </w:r>
          </w:p>
          <w:p w:rsidR="00000000" w:rsidDel="00000000" w:rsidP="00000000" w:rsidRDefault="00000000" w:rsidRPr="00000000" w14:paraId="000000F9">
            <w:pPr>
              <w:rPr>
                <w:color w:val="bfbfbf"/>
              </w:rPr>
            </w:pPr>
            <w:r w:rsidDel="00000000" w:rsidR="00000000" w:rsidRPr="00000000">
              <w:rPr>
                <w:rtl w:val="0"/>
              </w:rPr>
            </w:r>
          </w:p>
        </w:tc>
      </w:tr>
    </w:tbl>
    <w:p w:rsidR="00000000" w:rsidDel="00000000" w:rsidP="00000000" w:rsidRDefault="00000000" w:rsidRPr="00000000" w14:paraId="000000FA">
      <w:pPr>
        <w:rPr>
          <w:b w:val="1"/>
        </w:rPr>
      </w:pPr>
      <w:r w:rsidDel="00000000" w:rsidR="00000000" w:rsidRPr="00000000">
        <w:rPr>
          <w:b w:val="1"/>
          <w:rtl w:val="0"/>
        </w:rPr>
        <w:t xml:space="preserve"> </w:t>
      </w:r>
    </w:p>
    <w:p w:rsidR="00000000" w:rsidDel="00000000" w:rsidP="00000000" w:rsidRDefault="00000000" w:rsidRPr="00000000" w14:paraId="000000FB">
      <w:pPr>
        <w:rPr>
          <w:b w:val="1"/>
        </w:rPr>
      </w:pPr>
      <w:r w:rsidDel="00000000" w:rsidR="00000000" w:rsidRPr="00000000">
        <w:rPr>
          <w:rtl w:val="0"/>
        </w:rPr>
      </w:r>
    </w:p>
    <w:tbl>
      <w:tblPr>
        <w:tblStyle w:val="Table19"/>
        <w:tblW w:w="14640.0" w:type="dxa"/>
        <w:jc w:val="left"/>
        <w:tblInd w:w="-65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1"/>
        <w:gridCol w:w="13079"/>
        <w:tblGridChange w:id="0">
          <w:tblGrid>
            <w:gridCol w:w="1561"/>
            <w:gridCol w:w="13079"/>
          </w:tblGrid>
        </w:tblGridChange>
      </w:tblGrid>
      <w:tr>
        <w:trPr>
          <w:cantSplit w:val="0"/>
          <w:trHeight w:val="582"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C">
            <w:pPr>
              <w:widowControl w:val="0"/>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D">
            <w:pPr>
              <w:pStyle w:val="Title"/>
              <w:jc w:val="center"/>
              <w:rPr>
                <w:sz w:val="22"/>
                <w:szCs w:val="22"/>
              </w:rPr>
            </w:pPr>
            <w:r w:rsidDel="00000000" w:rsidR="00000000" w:rsidRPr="00000000">
              <w:rPr>
                <w:sz w:val="22"/>
                <w:szCs w:val="22"/>
                <w:rtl w:val="0"/>
              </w:rPr>
              <w:t xml:space="preserve">Cajón de texto de color</w:t>
            </w:r>
          </w:p>
        </w:tc>
      </w:tr>
      <w:tr>
        <w:trPr>
          <w:cantSplit w:val="0"/>
          <w:trHeight w:val="2341"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E">
            <w:pPr>
              <w:spacing w:after="120" w:lineRule="auto"/>
              <w:rPr/>
            </w:pPr>
            <w:r w:rsidDel="00000000" w:rsidR="00000000" w:rsidRPr="00000000">
              <w:rPr>
                <w:rtl w:val="0"/>
              </w:rPr>
              <w:t xml:space="preserve">Para la armonía, estética y disfrute de los espacios que las personas habitan, el mobiliario juega un papel preponderante, pues sobre elementos como estos es en donde se llevan a cabo actividades fundamentales como el trabajo, el descanso, el ocio, la </w:t>
            </w:r>
            <w:r w:rsidDel="00000000" w:rsidR="00000000" w:rsidRPr="00000000">
              <w:rPr>
                <w:b w:val="1"/>
                <w:rtl w:val="0"/>
              </w:rPr>
              <w:t xml:space="preserve">socialización</w:t>
            </w:r>
            <w:r w:rsidDel="00000000" w:rsidR="00000000" w:rsidRPr="00000000">
              <w:rPr>
                <w:rtl w:val="0"/>
              </w:rPr>
              <w:t xml:space="preserve"> y muchas otras que involucran mucho del tiempo de la </w:t>
            </w:r>
            <w:sdt>
              <w:sdtPr>
                <w:tag w:val="goog_rdk_12"/>
              </w:sdtPr>
              <w:sdtContent>
                <w:commentRangeStart w:id="11"/>
              </w:sdtContent>
            </w:sdt>
            <w:r w:rsidDel="00000000" w:rsidR="00000000" w:rsidRPr="00000000">
              <w:rPr>
                <w:rtl w:val="0"/>
              </w:rPr>
              <w:t xml:space="preserve">vida</w:t>
            </w:r>
            <w:commentRangeEnd w:id="11"/>
            <w:r w:rsidDel="00000000" w:rsidR="00000000" w:rsidRPr="00000000">
              <w:commentReference w:id="11"/>
            </w:r>
            <w:r w:rsidDel="00000000" w:rsidR="00000000" w:rsidRPr="00000000">
              <w:rPr>
                <w:rtl w:val="0"/>
              </w:rPr>
              <w:t xml:space="preserve"> del hombre.</w:t>
            </w:r>
            <w:r w:rsidDel="00000000" w:rsidR="00000000" w:rsidRPr="00000000">
              <w:drawing>
                <wp:anchor allowOverlap="1" behindDoc="0" distB="0" distT="0" distL="114300" distR="114300" hidden="0" layoutInCell="1" locked="0" relativeHeight="0" simplePos="0">
                  <wp:simplePos x="0" y="0"/>
                  <wp:positionH relativeFrom="column">
                    <wp:posOffset>-52066</wp:posOffset>
                  </wp:positionH>
                  <wp:positionV relativeFrom="paragraph">
                    <wp:posOffset>0</wp:posOffset>
                  </wp:positionV>
                  <wp:extent cx="3997325" cy="1465580"/>
                  <wp:effectExtent b="0" l="0" r="0" t="0"/>
                  <wp:wrapSquare wrapText="bothSides" distB="0" distT="0" distL="114300" distR="114300"/>
                  <wp:docPr id="804" name="image84.png"/>
                  <a:graphic>
                    <a:graphicData uri="http://schemas.openxmlformats.org/drawingml/2006/picture">
                      <pic:pic>
                        <pic:nvPicPr>
                          <pic:cNvPr id="0" name="image84.png"/>
                          <pic:cNvPicPr preferRelativeResize="0"/>
                        </pic:nvPicPr>
                        <pic:blipFill>
                          <a:blip r:embed="rId45"/>
                          <a:srcRect b="0" l="0" r="0" t="0"/>
                          <a:stretch>
                            <a:fillRect/>
                          </a:stretch>
                        </pic:blipFill>
                        <pic:spPr>
                          <a:xfrm>
                            <a:off x="0" y="0"/>
                            <a:ext cx="3997325" cy="146558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38101</wp:posOffset>
                      </wp:positionH>
                      <wp:positionV relativeFrom="paragraph">
                        <wp:posOffset>744220</wp:posOffset>
                      </wp:positionV>
                      <wp:extent cx="8867775" cy="590993"/>
                      <wp:effectExtent b="0" l="0" r="0" t="0"/>
                      <wp:wrapNone/>
                      <wp:docPr id="711" name=""/>
                      <a:graphic>
                        <a:graphicData uri="http://schemas.microsoft.com/office/word/2010/wordprocessingShape">
                          <wps:wsp>
                            <wps:cNvSpPr/>
                            <wps:cNvPr id="7" name="Shape 7"/>
                            <wps:spPr>
                              <a:xfrm>
                                <a:off x="921638" y="3494029"/>
                                <a:ext cx="8848725" cy="571943"/>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Utilizar como pie de foto: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Muchas de las actividades y momentos más importantes de las personas tienen como elementos importantes el mobiliario dispuesto en los espacios de ocio, familia y disfrute de las personas.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38101</wp:posOffset>
                      </wp:positionH>
                      <wp:positionV relativeFrom="paragraph">
                        <wp:posOffset>744220</wp:posOffset>
                      </wp:positionV>
                      <wp:extent cx="8867775" cy="590993"/>
                      <wp:effectExtent b="0" l="0" r="0" t="0"/>
                      <wp:wrapNone/>
                      <wp:docPr id="711" name="image55.png"/>
                      <a:graphic>
                        <a:graphicData uri="http://schemas.openxmlformats.org/drawingml/2006/picture">
                          <pic:pic>
                            <pic:nvPicPr>
                              <pic:cNvPr id="0" name="image55.png"/>
                              <pic:cNvPicPr preferRelativeResize="0"/>
                            </pic:nvPicPr>
                            <pic:blipFill>
                              <a:blip r:embed="rId46"/>
                              <a:srcRect/>
                              <a:stretch>
                                <a:fillRect/>
                              </a:stretch>
                            </pic:blipFill>
                            <pic:spPr>
                              <a:xfrm>
                                <a:off x="0" y="0"/>
                                <a:ext cx="8867775" cy="590993"/>
                              </a:xfrm>
                              <a:prstGeom prst="rect"/>
                              <a:ln/>
                            </pic:spPr>
                          </pic:pic>
                        </a:graphicData>
                      </a:graphic>
                    </wp:anchor>
                  </w:drawing>
                </mc:Fallback>
              </mc:AlternateContent>
            </w:r>
          </w:p>
        </w:tc>
      </w:tr>
    </w:tbl>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tbl>
      <w:tblPr>
        <w:tblStyle w:val="Table20"/>
        <w:tblW w:w="1462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3008"/>
        <w:tblGridChange w:id="0">
          <w:tblGrid>
            <w:gridCol w:w="1620"/>
            <w:gridCol w:w="13008"/>
          </w:tblGrid>
        </w:tblGridChange>
      </w:tblGrid>
      <w:tr>
        <w:trPr>
          <w:cantSplit w:val="0"/>
          <w:trHeight w:val="79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3">
            <w:pPr>
              <w:pStyle w:val="Title"/>
              <w:widowControl w:val="0"/>
              <w:jc w:val="center"/>
              <w:rPr>
                <w:sz w:val="22"/>
                <w:szCs w:val="22"/>
              </w:rPr>
            </w:pPr>
            <w:r w:rsidDel="00000000" w:rsidR="00000000" w:rsidRPr="00000000">
              <w:rPr>
                <w:sz w:val="22"/>
                <w:szCs w:val="22"/>
                <w:rtl w:val="0"/>
              </w:rPr>
              <w:t xml:space="preserve">Acordeón tipo 2</w:t>
            </w:r>
          </w:p>
        </w:tc>
      </w:tr>
      <w:tr>
        <w:trPr>
          <w:cantSplit w:val="0"/>
          <w:trHeight w:val="11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05">
            <w:pPr>
              <w:spacing w:after="120" w:lineRule="auto"/>
              <w:rPr/>
            </w:pPr>
            <w:r w:rsidDel="00000000" w:rsidR="00000000" w:rsidRPr="00000000">
              <w:rPr>
                <w:rtl w:val="0"/>
              </w:rPr>
              <w:t xml:space="preserve">Dentro de las consideraciones y características del diseño de mobiliario, la </w:t>
            </w:r>
            <w:r w:rsidDel="00000000" w:rsidR="00000000" w:rsidRPr="00000000">
              <w:rPr>
                <w:b w:val="1"/>
                <w:rtl w:val="0"/>
              </w:rPr>
              <w:t xml:space="preserve">geometría</w:t>
            </w:r>
            <w:r w:rsidDel="00000000" w:rsidR="00000000" w:rsidRPr="00000000">
              <w:rPr>
                <w:rtl w:val="0"/>
              </w:rPr>
              <w:t xml:space="preserve">, el </w:t>
            </w:r>
            <w:r w:rsidDel="00000000" w:rsidR="00000000" w:rsidRPr="00000000">
              <w:rPr>
                <w:b w:val="1"/>
                <w:rtl w:val="0"/>
              </w:rPr>
              <w:t xml:space="preserve">espacio</w:t>
            </w:r>
            <w:r w:rsidDel="00000000" w:rsidR="00000000" w:rsidRPr="00000000">
              <w:rPr>
                <w:rtl w:val="0"/>
              </w:rPr>
              <w:t xml:space="preserve">, los </w:t>
            </w:r>
            <w:r w:rsidDel="00000000" w:rsidR="00000000" w:rsidRPr="00000000">
              <w:rPr>
                <w:b w:val="1"/>
                <w:rtl w:val="0"/>
              </w:rPr>
              <w:t xml:space="preserve">elementos</w:t>
            </w:r>
            <w:r w:rsidDel="00000000" w:rsidR="00000000" w:rsidRPr="00000000">
              <w:rPr>
                <w:rtl w:val="0"/>
              </w:rPr>
              <w:t xml:space="preserve"> </w:t>
            </w:r>
            <w:r w:rsidDel="00000000" w:rsidR="00000000" w:rsidRPr="00000000">
              <w:rPr>
                <w:b w:val="1"/>
                <w:rtl w:val="0"/>
              </w:rPr>
              <w:t xml:space="preserve">constructivos</w:t>
            </w:r>
            <w:r w:rsidDel="00000000" w:rsidR="00000000" w:rsidRPr="00000000">
              <w:rPr>
                <w:rtl w:val="0"/>
              </w:rPr>
              <w:t xml:space="preserve">, </w:t>
            </w:r>
            <w:r w:rsidDel="00000000" w:rsidR="00000000" w:rsidRPr="00000000">
              <w:rPr>
                <w:b w:val="1"/>
                <w:rtl w:val="0"/>
              </w:rPr>
              <w:t xml:space="preserve">estética</w:t>
            </w:r>
            <w:r w:rsidDel="00000000" w:rsidR="00000000" w:rsidRPr="00000000">
              <w:rPr>
                <w:rtl w:val="0"/>
              </w:rPr>
              <w:t xml:space="preserve">, </w:t>
            </w:r>
            <w:r w:rsidDel="00000000" w:rsidR="00000000" w:rsidRPr="00000000">
              <w:rPr>
                <w:b w:val="1"/>
                <w:rtl w:val="0"/>
              </w:rPr>
              <w:t xml:space="preserve">ergonomía</w:t>
            </w:r>
            <w:r w:rsidDel="00000000" w:rsidR="00000000" w:rsidRPr="00000000">
              <w:rPr>
                <w:rtl w:val="0"/>
              </w:rPr>
              <w:t xml:space="preserve">, </w:t>
            </w:r>
            <w:r w:rsidDel="00000000" w:rsidR="00000000" w:rsidRPr="00000000">
              <w:rPr>
                <w:b w:val="1"/>
                <w:rtl w:val="0"/>
              </w:rPr>
              <w:t xml:space="preserve">higiene</w:t>
            </w:r>
            <w:r w:rsidDel="00000000" w:rsidR="00000000" w:rsidRPr="00000000">
              <w:rPr>
                <w:rtl w:val="0"/>
              </w:rPr>
              <w:t xml:space="preserve">, </w:t>
            </w:r>
            <w:r w:rsidDel="00000000" w:rsidR="00000000" w:rsidRPr="00000000">
              <w:rPr>
                <w:b w:val="1"/>
                <w:rtl w:val="0"/>
              </w:rPr>
              <w:t xml:space="preserve">normativa</w:t>
            </w:r>
            <w:r w:rsidDel="00000000" w:rsidR="00000000" w:rsidRPr="00000000">
              <w:rPr>
                <w:rtl w:val="0"/>
              </w:rPr>
              <w:t xml:space="preserve"> y </w:t>
            </w:r>
            <w:r w:rsidDel="00000000" w:rsidR="00000000" w:rsidRPr="00000000">
              <w:rPr>
                <w:b w:val="1"/>
                <w:rtl w:val="0"/>
              </w:rPr>
              <w:t xml:space="preserve">reglamentación</w:t>
            </w:r>
            <w:r w:rsidDel="00000000" w:rsidR="00000000" w:rsidRPr="00000000">
              <w:rPr>
                <w:rtl w:val="0"/>
              </w:rPr>
              <w:t xml:space="preserve">, juegan un papel importante que determina el éxito de un producto. Así mismo, existen elementos intangibles, netamente subjetivos, que desde la </w:t>
            </w:r>
            <w:r w:rsidDel="00000000" w:rsidR="00000000" w:rsidRPr="00000000">
              <w:rPr>
                <w:b w:val="1"/>
                <w:rtl w:val="0"/>
              </w:rPr>
              <w:t xml:space="preserve">psicología</w:t>
            </w:r>
            <w:r w:rsidDel="00000000" w:rsidR="00000000" w:rsidRPr="00000000">
              <w:rPr>
                <w:rtl w:val="0"/>
              </w:rPr>
              <w:t xml:space="preserve"> juegan un papel importante en el impacto sobre los clientes, y determinan en gran medida el éxito de un producto:</w:t>
            </w:r>
          </w:p>
        </w:tc>
      </w:tr>
      <w:tr>
        <w:trPr>
          <w:cantSplit w:val="0"/>
          <w:trHeight w:val="23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6">
            <w:pPr>
              <w:widowControl w:val="0"/>
              <w:jc w:val="center"/>
              <w:rPr/>
            </w:pPr>
            <w:r w:rsidDel="00000000" w:rsidR="00000000" w:rsidRPr="00000000">
              <w:rPr>
                <w:b w:val="1"/>
                <w:color w:val="ff0000"/>
                <w:rtl w:val="0"/>
              </w:rPr>
              <w:t xml:space="preserve"> Imagen: 686217511 shutterstoc</w:t>
            </w:r>
            <w:sdt>
              <w:sdtPr>
                <w:tag w:val="goog_rdk_13"/>
              </w:sdtPr>
              <w:sdtContent>
                <w:commentRangeStart w:id="12"/>
              </w:sdtContent>
            </w:sdt>
            <w:r w:rsidDel="00000000" w:rsidR="00000000" w:rsidRPr="00000000">
              <w:rPr>
                <w:b w:val="1"/>
                <w:color w:val="ff0000"/>
                <w:rtl w:val="0"/>
              </w:rPr>
              <w:t xml:space="preserve">k</w:t>
            </w:r>
            <w:commentRangeEnd w:id="12"/>
            <w:r w:rsidDel="00000000" w:rsidR="00000000" w:rsidRPr="00000000">
              <w:commentReference w:id="12"/>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5740400</wp:posOffset>
                      </wp:positionH>
                      <wp:positionV relativeFrom="paragraph">
                        <wp:posOffset>45720</wp:posOffset>
                      </wp:positionV>
                      <wp:extent cx="3115900" cy="899337"/>
                      <wp:effectExtent b="0" l="0" r="0" t="0"/>
                      <wp:wrapNone/>
                      <wp:docPr id="724" name=""/>
                      <a:graphic>
                        <a:graphicData uri="http://schemas.microsoft.com/office/word/2010/wordprocessingShape">
                          <wps:wsp>
                            <wps:cNvSpPr/>
                            <wps:cNvPr id="20" name="Shape 20"/>
                            <wps:spPr>
                              <a:xfrm>
                                <a:off x="3807100" y="3349382"/>
                                <a:ext cx="3077800" cy="86123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Utilizar como pie de imagen: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El mobiliario cumple un papel importante en el relacionamiento social de las personas, en especial en espacios abiertos.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5740400</wp:posOffset>
                      </wp:positionH>
                      <wp:positionV relativeFrom="paragraph">
                        <wp:posOffset>45720</wp:posOffset>
                      </wp:positionV>
                      <wp:extent cx="3115900" cy="899337"/>
                      <wp:effectExtent b="0" l="0" r="0" t="0"/>
                      <wp:wrapNone/>
                      <wp:docPr id="724" name="image106.png"/>
                      <a:graphic>
                        <a:graphicData uri="http://schemas.openxmlformats.org/drawingml/2006/picture">
                          <pic:pic>
                            <pic:nvPicPr>
                              <pic:cNvPr id="0" name="image106.png"/>
                              <pic:cNvPicPr preferRelativeResize="0"/>
                            </pic:nvPicPr>
                            <pic:blipFill>
                              <a:blip r:embed="rId47"/>
                              <a:srcRect/>
                              <a:stretch>
                                <a:fillRect/>
                              </a:stretch>
                            </pic:blipFill>
                            <pic:spPr>
                              <a:xfrm>
                                <a:off x="0" y="0"/>
                                <a:ext cx="3115900" cy="899337"/>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3759170</wp:posOffset>
                  </wp:positionH>
                  <wp:positionV relativeFrom="paragraph">
                    <wp:posOffset>488</wp:posOffset>
                  </wp:positionV>
                  <wp:extent cx="1881505" cy="1316990"/>
                  <wp:effectExtent b="0" l="0" r="0" t="0"/>
                  <wp:wrapSquare wrapText="bothSides" distB="0" distT="0" distL="114300" distR="114300"/>
                  <wp:docPr id="747" name="image10.jpg"/>
                  <a:graphic>
                    <a:graphicData uri="http://schemas.openxmlformats.org/drawingml/2006/picture">
                      <pic:pic>
                        <pic:nvPicPr>
                          <pic:cNvPr id="0" name="image10.jpg"/>
                          <pic:cNvPicPr preferRelativeResize="0"/>
                        </pic:nvPicPr>
                        <pic:blipFill>
                          <a:blip r:embed="rId48"/>
                          <a:srcRect b="0" l="0" r="0" t="0"/>
                          <a:stretch>
                            <a:fillRect/>
                          </a:stretch>
                        </pic:blipFill>
                        <pic:spPr>
                          <a:xfrm>
                            <a:off x="0" y="0"/>
                            <a:ext cx="1881505" cy="1316990"/>
                          </a:xfrm>
                          <a:prstGeom prst="rect"/>
                          <a:ln/>
                        </pic:spPr>
                      </pic:pic>
                    </a:graphicData>
                  </a:graphic>
                </wp:anchor>
              </w:drawing>
            </w:r>
          </w:p>
        </w:tc>
      </w:tr>
      <w:tr>
        <w:trPr>
          <w:cantSplit w:val="0"/>
          <w:trHeight w:val="90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8">
            <w:pPr>
              <w:ind w:left="360" w:firstLine="0"/>
              <w:rPr>
                <w:b w:val="1"/>
              </w:rPr>
            </w:pPr>
            <w:r w:rsidDel="00000000" w:rsidR="00000000" w:rsidRPr="00000000">
              <w:rPr>
                <w:b w:val="1"/>
                <w:rtl w:val="0"/>
              </w:rPr>
              <w:t xml:space="preserve">La seguridad  </w:t>
            </w:r>
          </w:p>
          <w:p w:rsidR="00000000" w:rsidDel="00000000" w:rsidP="00000000" w:rsidRDefault="00000000" w:rsidRPr="00000000" w14:paraId="00000109">
            <w:pPr>
              <w:ind w:left="360" w:firstLine="0"/>
              <w:rPr>
                <w:color w:val="999999"/>
              </w:rPr>
            </w:pPr>
            <w:r w:rsidDel="00000000" w:rsidR="00000000" w:rsidRPr="00000000">
              <w:rPr>
                <w:rtl w:val="0"/>
              </w:rPr>
              <w:t xml:space="preserve">Entra en juego a la hora de garantizar, en la medida de lo posible, un producto seguro. Esto significa pensar en los riesgos de quié     n lo va a usar. Evitar errores como filos y malos acabados, son tareas donde interviene el diseño de mobiliario.</w:t>
            </w:r>
            <w:r w:rsidDel="00000000" w:rsidR="00000000" w:rsidRPr="00000000">
              <w:rPr>
                <w:rtl w:val="0"/>
              </w:rPr>
            </w:r>
          </w:p>
        </w:tc>
      </w:tr>
      <w:tr>
        <w:trPr>
          <w:cantSplit w:val="0"/>
          <w:trHeight w:val="966"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B">
            <w:pPr>
              <w:ind w:left="360" w:firstLine="0"/>
              <w:rPr>
                <w:b w:val="1"/>
              </w:rPr>
            </w:pPr>
            <w:r w:rsidDel="00000000" w:rsidR="00000000" w:rsidRPr="00000000">
              <w:rPr>
                <w:b w:val="1"/>
                <w:rtl w:val="0"/>
              </w:rPr>
              <w:t xml:space="preserve">Conexión social</w:t>
            </w:r>
          </w:p>
          <w:p w:rsidR="00000000" w:rsidDel="00000000" w:rsidP="00000000" w:rsidRDefault="00000000" w:rsidRPr="00000000" w14:paraId="0000010C">
            <w:pPr>
              <w:ind w:left="360" w:firstLine="0"/>
              <w:rPr>
                <w:color w:val="999999"/>
              </w:rPr>
            </w:pPr>
            <w:r w:rsidDel="00000000" w:rsidR="00000000" w:rsidRPr="00000000">
              <w:rPr>
                <w:rtl w:val="0"/>
              </w:rPr>
              <w:t xml:space="preserve">Todo mobiliario está dirigido a un público en particular, comunidades o personas de un grupo, es de esta manera como a través del mobiliario se crean y establecen relaciones con el espacio, que de una u otra forma facilitan la interacción entre las personas.</w:t>
            </w:r>
            <w:r w:rsidDel="00000000" w:rsidR="00000000" w:rsidRPr="00000000">
              <w:rPr>
                <w:rtl w:val="0"/>
              </w:rPr>
            </w:r>
          </w:p>
        </w:tc>
      </w:tr>
      <w:tr>
        <w:trPr>
          <w:cantSplit w:val="0"/>
          <w:trHeight w:val="57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E">
            <w:pPr>
              <w:ind w:left="360" w:firstLine="0"/>
              <w:rPr>
                <w:b w:val="1"/>
              </w:rPr>
            </w:pPr>
            <w:r w:rsidDel="00000000" w:rsidR="00000000" w:rsidRPr="00000000">
              <w:rPr>
                <w:b w:val="1"/>
                <w:rtl w:val="0"/>
              </w:rPr>
              <w:t xml:space="preserve">Estimulación sensorial</w:t>
            </w:r>
          </w:p>
          <w:p w:rsidR="00000000" w:rsidDel="00000000" w:rsidP="00000000" w:rsidRDefault="00000000" w:rsidRPr="00000000" w14:paraId="0000010F">
            <w:pPr>
              <w:ind w:left="360" w:firstLine="0"/>
              <w:rPr>
                <w:color w:val="999999"/>
              </w:rPr>
            </w:pPr>
            <w:r w:rsidDel="00000000" w:rsidR="00000000" w:rsidRPr="00000000">
              <w:rPr>
                <w:rtl w:val="0"/>
              </w:rPr>
              <w:t xml:space="preserve">Hace referencia a las sensaciones experimentadas por el usuario o cliente; en este caso, la simetría, las proporciones, la luz y uso de texturas, son capaces de trasmitir bienestar y satisfacción en los espacios.</w:t>
            </w:r>
            <w:r w:rsidDel="00000000" w:rsidR="00000000" w:rsidRPr="00000000">
              <w:rPr>
                <w:rtl w:val="0"/>
              </w:rPr>
            </w:r>
          </w:p>
        </w:tc>
      </w:tr>
      <w:tr>
        <w:trPr>
          <w:cantSplit w:val="0"/>
          <w:trHeight w:val="57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1">
            <w:pPr>
              <w:ind w:left="360" w:firstLine="0"/>
              <w:rPr>
                <w:b w:val="1"/>
              </w:rPr>
            </w:pPr>
            <w:r w:rsidDel="00000000" w:rsidR="00000000" w:rsidRPr="00000000">
              <w:rPr>
                <w:b w:val="1"/>
                <w:rtl w:val="0"/>
              </w:rPr>
              <w:t xml:space="preserve">Color</w:t>
            </w:r>
          </w:p>
          <w:p w:rsidR="00000000" w:rsidDel="00000000" w:rsidP="00000000" w:rsidRDefault="00000000" w:rsidRPr="00000000" w14:paraId="00000112">
            <w:pPr>
              <w:ind w:left="360" w:firstLine="0"/>
              <w:rPr>
                <w:color w:val="999999"/>
              </w:rPr>
            </w:pPr>
            <w:r w:rsidDel="00000000" w:rsidR="00000000" w:rsidRPr="00000000">
              <w:rPr>
                <w:rtl w:val="0"/>
              </w:rPr>
              <w:t xml:space="preserve">Los colores son capaces de estimular y persuadir a experimentar sensaciones cálidas o frías, alegres, melancólicas o incluso terapéuticas.</w:t>
            </w:r>
            <w:r w:rsidDel="00000000" w:rsidR="00000000" w:rsidRPr="00000000">
              <w:rPr>
                <w:rtl w:val="0"/>
              </w:rPr>
            </w:r>
          </w:p>
        </w:tc>
      </w:tr>
    </w:tbl>
    <w:p w:rsidR="00000000" w:rsidDel="00000000" w:rsidP="00000000" w:rsidRDefault="00000000" w:rsidRPr="00000000" w14:paraId="00000114">
      <w:pPr>
        <w:spacing w:after="120" w:line="240" w:lineRule="auto"/>
        <w:rPr/>
      </w:pPr>
      <w:r w:rsidDel="00000000" w:rsidR="00000000" w:rsidRPr="00000000">
        <w:rPr>
          <w:rtl w:val="0"/>
        </w:rPr>
      </w:r>
    </w:p>
    <w:p w:rsidR="00000000" w:rsidDel="00000000" w:rsidP="00000000" w:rsidRDefault="00000000" w:rsidRPr="00000000" w14:paraId="00000115">
      <w:pPr>
        <w:spacing w:after="120" w:line="240" w:lineRule="auto"/>
        <w:rPr/>
      </w:pPr>
      <w:r w:rsidDel="00000000" w:rsidR="00000000" w:rsidRPr="00000000">
        <w:rPr>
          <w:rtl w:val="0"/>
        </w:rPr>
      </w:r>
    </w:p>
    <w:tbl>
      <w:tblPr>
        <w:tblStyle w:val="Table21"/>
        <w:tblW w:w="1459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96"/>
        <w:tblGridChange w:id="0">
          <w:tblGrid>
            <w:gridCol w:w="14596"/>
          </w:tblGrid>
        </w:tblGridChange>
      </w:tblGrid>
      <w:tr>
        <w:trPr>
          <w:cantSplit w:val="0"/>
          <w:trHeight w:val="444" w:hRule="atLeast"/>
          <w:tblHeader w:val="0"/>
        </w:trPr>
        <w:tc>
          <w:tcPr>
            <w:shd w:fill="8db3e2" w:val="clear"/>
          </w:tcPr>
          <w:p w:rsidR="00000000" w:rsidDel="00000000" w:rsidP="00000000" w:rsidRDefault="00000000" w:rsidRPr="00000000" w14:paraId="00000116">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120" w:line="276" w:lineRule="auto"/>
              <w:rPr>
                <w:color w:val="000000"/>
              </w:rPr>
            </w:pPr>
            <w:r w:rsidDel="00000000" w:rsidR="00000000" w:rsidRPr="00000000">
              <w:rPr>
                <w:color w:val="000000"/>
                <w:rtl w:val="0"/>
              </w:rPr>
              <w:t xml:space="preserve">Continúe su aprendizaje sobre </w:t>
            </w:r>
            <w:r w:rsidDel="00000000" w:rsidR="00000000" w:rsidRPr="00000000">
              <w:rPr>
                <w:b w:val="1"/>
                <w:color w:val="000000"/>
                <w:rtl w:val="0"/>
              </w:rPr>
              <w:t xml:space="preserve">Diseño y arquitectura</w:t>
            </w:r>
            <w:r w:rsidDel="00000000" w:rsidR="00000000" w:rsidRPr="00000000">
              <w:rPr>
                <w:color w:val="000000"/>
                <w:rtl w:val="0"/>
              </w:rPr>
              <w:t xml:space="preserve"> viendo el siguiente video, disponible en el material complementari</w:t>
            </w:r>
            <w:sdt>
              <w:sdtPr>
                <w:tag w:val="goog_rdk_14"/>
              </w:sdtPr>
              <w:sdtContent>
                <w:commentRangeStart w:id="13"/>
              </w:sdtContent>
            </w:sdt>
            <w:r w:rsidDel="00000000" w:rsidR="00000000" w:rsidRPr="00000000">
              <w:rPr>
                <w:color w:val="000000"/>
                <w:rtl w:val="0"/>
              </w:rPr>
              <w:t xml:space="preserve">o</w:t>
            </w:r>
            <w:commentRangeEnd w:id="13"/>
            <w:r w:rsidDel="00000000" w:rsidR="00000000" w:rsidRPr="00000000">
              <w:commentReference w:id="13"/>
            </w:r>
            <w:r w:rsidDel="00000000" w:rsidR="00000000" w:rsidRPr="00000000">
              <w:rPr>
                <w:color w:val="000000"/>
                <w:rtl w:val="0"/>
              </w:rPr>
              <w:t xml:space="preser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7683500</wp:posOffset>
                      </wp:positionH>
                      <wp:positionV relativeFrom="paragraph">
                        <wp:posOffset>25400</wp:posOffset>
                      </wp:positionV>
                      <wp:extent cx="733425" cy="295275"/>
                      <wp:effectExtent b="0" l="0" r="0" t="0"/>
                      <wp:wrapSquare wrapText="bothSides" distB="0" distT="0" distL="114300" distR="114300"/>
                      <wp:docPr id="721" name=""/>
                      <a:graphic>
                        <a:graphicData uri="http://schemas.microsoft.com/office/word/2010/wordprocessingShape">
                          <wps:wsp>
                            <wps:cNvSpPr/>
                            <wps:cNvPr id="17" name="Shape 17"/>
                            <wps:spPr>
                              <a:xfrm>
                                <a:off x="4998338" y="3651413"/>
                                <a:ext cx="695325" cy="257175"/>
                              </a:xfrm>
                              <a:prstGeom prst="rect">
                                <a:avLst/>
                              </a:prstGeom>
                              <a:gradFill>
                                <a:gsLst>
                                  <a:gs pos="0">
                                    <a:srgbClr val="DAFEA4"/>
                                  </a:gs>
                                  <a:gs pos="35000">
                                    <a:srgbClr val="E3FEBF"/>
                                  </a:gs>
                                  <a:gs pos="100000">
                                    <a:srgbClr val="F4FEE6"/>
                                  </a:gs>
                                </a:gsLst>
                                <a:lin ang="16200000" scaled="0"/>
                              </a:gradFill>
                              <a:ln cap="flat" cmpd="sng" w="9525">
                                <a:solidFill>
                                  <a:srgbClr val="97B853"/>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Enlace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7683500</wp:posOffset>
                      </wp:positionH>
                      <wp:positionV relativeFrom="paragraph">
                        <wp:posOffset>25400</wp:posOffset>
                      </wp:positionV>
                      <wp:extent cx="733425" cy="295275"/>
                      <wp:effectExtent b="0" l="0" r="0" t="0"/>
                      <wp:wrapSquare wrapText="bothSides" distB="0" distT="0" distL="114300" distR="114300"/>
                      <wp:docPr id="721" name="image81.png"/>
                      <a:graphic>
                        <a:graphicData uri="http://schemas.openxmlformats.org/drawingml/2006/picture">
                          <pic:pic>
                            <pic:nvPicPr>
                              <pic:cNvPr id="0" name="image81.png"/>
                              <pic:cNvPicPr preferRelativeResize="0"/>
                            </pic:nvPicPr>
                            <pic:blipFill>
                              <a:blip r:embed="rId49"/>
                              <a:srcRect/>
                              <a:stretch>
                                <a:fillRect/>
                              </a:stretch>
                            </pic:blipFill>
                            <pic:spPr>
                              <a:xfrm>
                                <a:off x="0" y="0"/>
                                <a:ext cx="733425" cy="295275"/>
                              </a:xfrm>
                              <a:prstGeom prst="rect"/>
                              <a:ln/>
                            </pic:spPr>
                          </pic:pic>
                        </a:graphicData>
                      </a:graphic>
                    </wp:anchor>
                  </w:drawing>
                </mc:Fallback>
              </mc:AlternateContent>
            </w:r>
          </w:p>
        </w:tc>
      </w:tr>
    </w:tbl>
    <w:p w:rsidR="00000000" w:rsidDel="00000000" w:rsidP="00000000" w:rsidRDefault="00000000" w:rsidRPr="00000000" w14:paraId="00000118">
      <w:pPr>
        <w:spacing w:line="240" w:lineRule="auto"/>
        <w:rPr/>
      </w:pPr>
      <w:r w:rsidDel="00000000" w:rsidR="00000000" w:rsidRPr="00000000">
        <w:rPr>
          <w:rtl w:val="0"/>
        </w:rPr>
      </w:r>
    </w:p>
    <w:p w:rsidR="00000000" w:rsidDel="00000000" w:rsidP="00000000" w:rsidRDefault="00000000" w:rsidRPr="00000000" w14:paraId="00000119">
      <w:pPr>
        <w:spacing w:line="240" w:lineRule="auto"/>
        <w:rPr/>
      </w:pPr>
      <w:r w:rsidDel="00000000" w:rsidR="00000000" w:rsidRPr="00000000">
        <w:rPr>
          <w:rtl w:val="0"/>
        </w:rPr>
      </w:r>
    </w:p>
    <w:p w:rsidR="00000000" w:rsidDel="00000000" w:rsidP="00000000" w:rsidRDefault="00000000" w:rsidRPr="00000000" w14:paraId="0000011A">
      <w:pPr>
        <w:spacing w:line="240" w:lineRule="auto"/>
        <w:rPr/>
      </w:pPr>
      <w:r w:rsidDel="00000000" w:rsidR="00000000" w:rsidRPr="00000000">
        <w:rPr>
          <w:rtl w:val="0"/>
        </w:rPr>
      </w:r>
    </w:p>
    <w:p w:rsidR="00000000" w:rsidDel="00000000" w:rsidP="00000000" w:rsidRDefault="00000000" w:rsidRPr="00000000" w14:paraId="0000011B">
      <w:pPr>
        <w:spacing w:line="240" w:lineRule="auto"/>
        <w:rPr>
          <w:b w:val="1"/>
        </w:rPr>
      </w:pPr>
      <w:r w:rsidDel="00000000" w:rsidR="00000000" w:rsidRPr="00000000">
        <w:rPr>
          <w:b w:val="1"/>
          <w:rtl w:val="0"/>
        </w:rPr>
        <w:t xml:space="preserve">2. Dibujo técnico, elementos y herramientas</w:t>
      </w:r>
    </w:p>
    <w:p w:rsidR="00000000" w:rsidDel="00000000" w:rsidP="00000000" w:rsidRDefault="00000000" w:rsidRPr="00000000" w14:paraId="0000011C">
      <w:pPr>
        <w:spacing w:line="240" w:lineRule="auto"/>
        <w:rPr/>
      </w:pPr>
      <w:r w:rsidDel="00000000" w:rsidR="00000000" w:rsidRPr="00000000">
        <w:rPr>
          <w:rtl w:val="0"/>
        </w:rPr>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D">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1E">
            <w:pPr>
              <w:spacing w:after="120" w:lineRule="auto"/>
              <w:rPr>
                <w:color w:val="bfbfbf"/>
              </w:rPr>
            </w:pPr>
            <w:r w:rsidDel="00000000" w:rsidR="00000000" w:rsidRPr="00000000">
              <w:rPr>
                <w:rtl w:val="0"/>
              </w:rPr>
              <w:t xml:space="preserve">El </w:t>
            </w:r>
            <w:r w:rsidDel="00000000" w:rsidR="00000000" w:rsidRPr="00000000">
              <w:rPr>
                <w:b w:val="1"/>
                <w:rtl w:val="0"/>
              </w:rPr>
              <w:t xml:space="preserve">dibujo técnico</w:t>
            </w:r>
            <w:r w:rsidDel="00000000" w:rsidR="00000000" w:rsidRPr="00000000">
              <w:rPr>
                <w:rtl w:val="0"/>
              </w:rPr>
              <w:t xml:space="preserve"> es la manera en que se lleva a cabo la </w:t>
            </w:r>
            <w:r w:rsidDel="00000000" w:rsidR="00000000" w:rsidRPr="00000000">
              <w:rPr>
                <w:b w:val="1"/>
                <w:rtl w:val="0"/>
              </w:rPr>
              <w:t xml:space="preserve">representación gráfica</w:t>
            </w:r>
            <w:r w:rsidDel="00000000" w:rsidR="00000000" w:rsidRPr="00000000">
              <w:rPr>
                <w:rtl w:val="0"/>
              </w:rPr>
              <w:t xml:space="preserve">, plasmada generalmente en una hoja o papel, de objetos o cosas. A diferencia del dibujo libre o boceto, éste contiene la información necesaria para ser </w:t>
            </w:r>
            <w:r w:rsidDel="00000000" w:rsidR="00000000" w:rsidRPr="00000000">
              <w:rPr>
                <w:i w:val="1"/>
                <w:rtl w:val="0"/>
              </w:rPr>
              <w:t xml:space="preserve">leído</w:t>
            </w:r>
            <w:r w:rsidDel="00000000" w:rsidR="00000000" w:rsidRPr="00000000">
              <w:rPr>
                <w:rtl w:val="0"/>
              </w:rPr>
              <w:t xml:space="preserve"> e interpretado por quien lo tiene en sus manos para llevar a cabo la </w:t>
            </w:r>
            <w:r w:rsidDel="00000000" w:rsidR="00000000" w:rsidRPr="00000000">
              <w:rPr>
                <w:b w:val="1"/>
                <w:rtl w:val="0"/>
              </w:rPr>
              <w:t xml:space="preserve">producción</w:t>
            </w:r>
            <w:r w:rsidDel="00000000" w:rsidR="00000000" w:rsidRPr="00000000">
              <w:rPr>
                <w:rtl w:val="0"/>
              </w:rPr>
              <w:t xml:space="preserve">, </w:t>
            </w:r>
            <w:r w:rsidDel="00000000" w:rsidR="00000000" w:rsidRPr="00000000">
              <w:rPr>
                <w:b w:val="1"/>
                <w:rtl w:val="0"/>
              </w:rPr>
              <w:t xml:space="preserve">elaboración</w:t>
            </w:r>
            <w:r w:rsidDel="00000000" w:rsidR="00000000" w:rsidRPr="00000000">
              <w:rPr>
                <w:rtl w:val="0"/>
              </w:rPr>
              <w:t xml:space="preserve"> o </w:t>
            </w:r>
            <w:r w:rsidDel="00000000" w:rsidR="00000000" w:rsidRPr="00000000">
              <w:rPr>
                <w:b w:val="1"/>
                <w:rtl w:val="0"/>
              </w:rPr>
              <w:t xml:space="preserve">prototipado</w:t>
            </w:r>
            <w:r w:rsidDel="00000000" w:rsidR="00000000" w:rsidRPr="00000000">
              <w:rPr>
                <w:rtl w:val="0"/>
              </w:rPr>
              <w:t xml:space="preserve">. El dibujo técnico se ajusta a un conjunto de normativas y reglas bajo las cuales el proyectista o diseñador lleva a cabo la representación gráfica, la manera en la cual se escribe el texto, la acomodación de líneas, el tipo de unidades de medida, y el tipo de letra utilizada en el dibujo técnico, lo cual permite que este pueda ser interpretado universalmente</w:t>
            </w:r>
            <w:sdt>
              <w:sdtPr>
                <w:tag w:val="goog_rdk_15"/>
              </w:sdtPr>
              <w:sdtContent>
                <w:commentRangeStart w:id="14"/>
              </w:sdtContent>
            </w:sdt>
            <w:r w:rsidDel="00000000" w:rsidR="00000000" w:rsidRPr="00000000">
              <w:rPr>
                <w:rtl w:val="0"/>
              </w:rPr>
              <w:t xml:space="preserve">.</w:t>
            </w:r>
            <w:commentRangeEnd w:id="14"/>
            <w:r w:rsidDel="00000000" w:rsidR="00000000" w:rsidRPr="00000000">
              <w:commentReference w:id="14"/>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639</wp:posOffset>
                  </wp:positionH>
                  <wp:positionV relativeFrom="paragraph">
                    <wp:posOffset>6350</wp:posOffset>
                  </wp:positionV>
                  <wp:extent cx="2145030" cy="1504950"/>
                  <wp:effectExtent b="0" l="0" r="0" t="0"/>
                  <wp:wrapSquare wrapText="bothSides" distB="0" distT="0" distL="114300" distR="114300"/>
                  <wp:docPr id="750" name="image18.jpg"/>
                  <a:graphic>
                    <a:graphicData uri="http://schemas.openxmlformats.org/drawingml/2006/picture">
                      <pic:pic>
                        <pic:nvPicPr>
                          <pic:cNvPr id="0" name="image18.jpg"/>
                          <pic:cNvPicPr preferRelativeResize="0"/>
                        </pic:nvPicPr>
                        <pic:blipFill>
                          <a:blip r:embed="rId50"/>
                          <a:srcRect b="0" l="0" r="0" t="0"/>
                          <a:stretch>
                            <a:fillRect/>
                          </a:stretch>
                        </pic:blipFill>
                        <pic:spPr>
                          <a:xfrm>
                            <a:off x="0" y="0"/>
                            <a:ext cx="2145030" cy="150495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114300</wp:posOffset>
                      </wp:positionH>
                      <wp:positionV relativeFrom="paragraph">
                        <wp:posOffset>375920</wp:posOffset>
                      </wp:positionV>
                      <wp:extent cx="2038350" cy="990600"/>
                      <wp:effectExtent b="0" l="0" r="0" t="0"/>
                      <wp:wrapNone/>
                      <wp:docPr id="731" name=""/>
                      <a:graphic>
                        <a:graphicData uri="http://schemas.microsoft.com/office/word/2010/wordprocessingShape">
                          <wps:wsp>
                            <wps:cNvSpPr/>
                            <wps:cNvPr id="36" name="Shape 36"/>
                            <wps:spPr>
                              <a:xfrm>
                                <a:off x="4345875" y="3303750"/>
                                <a:ext cx="2000250" cy="9525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18"/>
                                      <w:highlight w:val="yellow"/>
                                      <w:vertAlign w:val="baseline"/>
                                    </w:rPr>
                                    <w:t xml:space="preserve">Utilizar como pie de foto</w:t>
                                  </w:r>
                                  <w:r w:rsidDel="00000000" w:rsidR="00000000" w:rsidRPr="00000000">
                                    <w:rPr>
                                      <w:rFonts w:ascii="Arial" w:cs="Arial" w:eastAsia="Arial" w:hAnsi="Arial"/>
                                      <w:b w:val="0"/>
                                      <w:i w:val="0"/>
                                      <w:smallCaps w:val="0"/>
                                      <w:strike w:val="0"/>
                                      <w:color w:val="ff0000"/>
                                      <w:sz w:val="18"/>
                                      <w:vertAlign w:val="baseline"/>
                                    </w:rPr>
                                    <w:t xml:space="preserve">:</w:t>
                                  </w:r>
                                  <w:r w:rsidDel="00000000" w:rsidR="00000000" w:rsidRPr="00000000">
                                    <w:rPr>
                                      <w:rFonts w:ascii="Arial" w:cs="Arial" w:eastAsia="Arial" w:hAnsi="Arial"/>
                                      <w:b w:val="0"/>
                                      <w:i w:val="0"/>
                                      <w:smallCaps w:val="0"/>
                                      <w:strike w:val="0"/>
                                      <w:color w:val="000000"/>
                                      <w:sz w:val="18"/>
                                      <w:vertAlign w:val="baseline"/>
                                    </w:rPr>
                                    <w:t xml:space="preserve"> El dibujo técnico y las normas que sobre este aplican, permiten que la información para la comprensión de un diseño pueda darse de manera universal.</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114300</wp:posOffset>
                      </wp:positionH>
                      <wp:positionV relativeFrom="paragraph">
                        <wp:posOffset>375920</wp:posOffset>
                      </wp:positionV>
                      <wp:extent cx="2038350" cy="990600"/>
                      <wp:effectExtent b="0" l="0" r="0" t="0"/>
                      <wp:wrapNone/>
                      <wp:docPr id="731" name="image132.png"/>
                      <a:graphic>
                        <a:graphicData uri="http://schemas.openxmlformats.org/drawingml/2006/picture">
                          <pic:pic>
                            <pic:nvPicPr>
                              <pic:cNvPr id="0" name="image132.png"/>
                              <pic:cNvPicPr preferRelativeResize="0"/>
                            </pic:nvPicPr>
                            <pic:blipFill>
                              <a:blip r:embed="rId51"/>
                              <a:srcRect/>
                              <a:stretch>
                                <a:fillRect/>
                              </a:stretch>
                            </pic:blipFill>
                            <pic:spPr>
                              <a:xfrm>
                                <a:off x="0" y="0"/>
                                <a:ext cx="2038350" cy="990600"/>
                              </a:xfrm>
                              <a:prstGeom prst="rect"/>
                              <a:ln/>
                            </pic:spPr>
                          </pic:pic>
                        </a:graphicData>
                      </a:graphic>
                    </wp:anchor>
                  </w:drawing>
                </mc:Fallback>
              </mc:AlternateContent>
            </w:r>
          </w:p>
        </w:tc>
      </w:tr>
    </w:tbl>
    <w:p w:rsidR="00000000" w:rsidDel="00000000" w:rsidP="00000000" w:rsidRDefault="00000000" w:rsidRPr="00000000" w14:paraId="0000011F">
      <w:pPr>
        <w:spacing w:line="240" w:lineRule="auto"/>
        <w:rPr/>
      </w:pPr>
      <w:r w:rsidDel="00000000" w:rsidR="00000000" w:rsidRPr="00000000">
        <w:rPr>
          <w:rtl w:val="0"/>
        </w:rPr>
      </w:r>
    </w:p>
    <w:tbl>
      <w:tblPr>
        <w:tblStyle w:val="Table23"/>
        <w:tblW w:w="1416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1"/>
        <w:gridCol w:w="12735"/>
        <w:tblGridChange w:id="0">
          <w:tblGrid>
            <w:gridCol w:w="1431"/>
            <w:gridCol w:w="127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1">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2">
            <w:pPr>
              <w:spacing w:after="120" w:lineRule="auto"/>
              <w:rPr/>
            </w:pPr>
            <w:r w:rsidDel="00000000" w:rsidR="00000000" w:rsidRPr="00000000">
              <w:rPr>
                <w:rtl w:val="0"/>
              </w:rPr>
              <w:t xml:space="preserve">El objetivo del dibujo técnico consiste en representar los objetos de forma clara e inequívoca para su correcta lectura, análisis e interpretación. </w:t>
            </w:r>
          </w:p>
        </w:tc>
      </w:tr>
    </w:tbl>
    <w:p w:rsidR="00000000" w:rsidDel="00000000" w:rsidP="00000000" w:rsidRDefault="00000000" w:rsidRPr="00000000" w14:paraId="00000124">
      <w:pPr>
        <w:spacing w:line="240" w:lineRule="auto"/>
        <w:rPr/>
      </w:pPr>
      <w:r w:rsidDel="00000000" w:rsidR="00000000" w:rsidRPr="00000000">
        <w:rPr>
          <w:rtl w:val="0"/>
        </w:rPr>
      </w:r>
    </w:p>
    <w:tbl>
      <w:tblPr>
        <w:tblStyle w:val="Table24"/>
        <w:tblW w:w="141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0"/>
        <w:tblGridChange w:id="0">
          <w:tblGrid>
            <w:gridCol w:w="14170"/>
          </w:tblGrid>
        </w:tblGridChange>
      </w:tblGrid>
      <w:tr>
        <w:trPr>
          <w:cantSplit w:val="0"/>
          <w:trHeight w:val="444" w:hRule="atLeast"/>
          <w:tblHeader w:val="0"/>
        </w:trPr>
        <w:tc>
          <w:tcPr>
            <w:shd w:fill="8db3e2" w:val="clear"/>
          </w:tcPr>
          <w:p w:rsidR="00000000" w:rsidDel="00000000" w:rsidP="00000000" w:rsidRDefault="00000000" w:rsidRPr="00000000" w14:paraId="0000012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6">
            <w:pPr>
              <w:spacing w:after="120" w:lineRule="auto"/>
              <w:rPr/>
            </w:pPr>
            <w:r w:rsidDel="00000000" w:rsidR="00000000" w:rsidRPr="00000000">
              <w:rPr>
                <w:rtl w:val="0"/>
              </w:rPr>
              <w:t xml:space="preserve">El </w:t>
            </w:r>
            <w:r w:rsidDel="00000000" w:rsidR="00000000" w:rsidRPr="00000000">
              <w:rPr>
                <w:b w:val="1"/>
                <w:rtl w:val="0"/>
              </w:rPr>
              <w:t xml:space="preserve">plano, </w:t>
            </w:r>
            <w:r w:rsidDel="00000000" w:rsidR="00000000" w:rsidRPr="00000000">
              <w:rPr>
                <w:rtl w:val="0"/>
              </w:rPr>
              <w:t xml:space="preserve">es el recurso o herramienta sobre la cual se basa el dibujo técnico para plasmar o representar ideas y/o conceptos, en éste se emplean instrumentos de dibujo, ya sean tradicionales como la regla, escuadra, lápiz de carbón, etc., así mismo los encontramos en los modernos programas de </w:t>
            </w:r>
            <w:r w:rsidDel="00000000" w:rsidR="00000000" w:rsidRPr="00000000">
              <w:rPr>
                <w:b w:val="1"/>
                <w:rtl w:val="0"/>
              </w:rPr>
              <w:t xml:space="preserve">CAD</w:t>
            </w:r>
            <w:r w:rsidDel="00000000" w:rsidR="00000000" w:rsidRPr="00000000">
              <w:rPr>
                <w:rtl w:val="0"/>
              </w:rPr>
              <w:t xml:space="preserve"> (</w:t>
            </w:r>
            <w:r w:rsidDel="00000000" w:rsidR="00000000" w:rsidRPr="00000000">
              <w:rPr>
                <w:i w:val="1"/>
                <w:rtl w:val="0"/>
              </w:rPr>
              <w:t xml:space="preserve">Computer Added Design</w:t>
            </w:r>
            <w:r w:rsidDel="00000000" w:rsidR="00000000" w:rsidRPr="00000000">
              <w:rPr>
                <w:rtl w:val="0"/>
              </w:rPr>
              <w:t xml:space="preserve">). </w:t>
            </w:r>
          </w:p>
          <w:p w:rsidR="00000000" w:rsidDel="00000000" w:rsidP="00000000" w:rsidRDefault="00000000" w:rsidRPr="00000000" w14:paraId="00000127">
            <w:pPr>
              <w:spacing w:after="120" w:lineRule="auto"/>
              <w:rPr/>
            </w:pPr>
            <w:r w:rsidDel="00000000" w:rsidR="00000000" w:rsidRPr="00000000">
              <w:rPr>
                <w:rtl w:val="0"/>
              </w:rPr>
              <w:t xml:space="preserve">En los planos se emplea la </w:t>
            </w:r>
            <w:r w:rsidDel="00000000" w:rsidR="00000000" w:rsidRPr="00000000">
              <w:rPr>
                <w:b w:val="1"/>
                <w:rtl w:val="0"/>
              </w:rPr>
              <w:t xml:space="preserve">escala</w:t>
            </w:r>
            <w:r w:rsidDel="00000000" w:rsidR="00000000" w:rsidRPr="00000000">
              <w:rPr>
                <w:rtl w:val="0"/>
              </w:rPr>
              <w:t xml:space="preserve">, el uso de esta herramienta debe ser entendido por cualquier persona con formación técnica básica. </w:t>
            </w:r>
          </w:p>
          <w:p w:rsidR="00000000" w:rsidDel="00000000" w:rsidP="00000000" w:rsidRDefault="00000000" w:rsidRPr="00000000" w14:paraId="00000128">
            <w:pPr>
              <w:spacing w:after="120" w:lineRule="auto"/>
              <w:rPr/>
            </w:pPr>
            <w:r w:rsidDel="00000000" w:rsidR="00000000" w:rsidRPr="00000000">
              <w:rPr>
                <w:rtl w:val="0"/>
              </w:rPr>
              <w:t xml:space="preserve">Los </w:t>
            </w:r>
            <w:r w:rsidDel="00000000" w:rsidR="00000000" w:rsidRPr="00000000">
              <w:rPr>
                <w:b w:val="1"/>
                <w:rtl w:val="0"/>
              </w:rPr>
              <w:t xml:space="preserve">símbolos</w:t>
            </w:r>
            <w:r w:rsidDel="00000000" w:rsidR="00000000" w:rsidRPr="00000000">
              <w:rPr>
                <w:rtl w:val="0"/>
              </w:rPr>
              <w:t xml:space="preserve"> también son empleados en los planos, estos nos facilitan la representación de los </w:t>
            </w:r>
            <w:sdt>
              <w:sdtPr>
                <w:tag w:val="goog_rdk_16"/>
              </w:sdtPr>
              <w:sdtContent>
                <w:commentRangeStart w:id="15"/>
              </w:sdtContent>
            </w:sdt>
            <w:r w:rsidDel="00000000" w:rsidR="00000000" w:rsidRPr="00000000">
              <w:rPr>
                <w:rtl w:val="0"/>
              </w:rPr>
              <w:t xml:space="preserve">elementos</w:t>
            </w:r>
            <w:commentRangeEnd w:id="15"/>
            <w:r w:rsidDel="00000000" w:rsidR="00000000" w:rsidRPr="00000000">
              <w:commentReference w:id="15"/>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6908800</wp:posOffset>
                      </wp:positionH>
                      <wp:positionV relativeFrom="paragraph">
                        <wp:posOffset>0</wp:posOffset>
                      </wp:positionV>
                      <wp:extent cx="704850" cy="314325"/>
                      <wp:effectExtent b="0" l="0" r="0" t="0"/>
                      <wp:wrapSquare wrapText="bothSides" distB="0" distT="0" distL="114300" distR="114300"/>
                      <wp:docPr id="728" name=""/>
                      <a:graphic>
                        <a:graphicData uri="http://schemas.microsoft.com/office/word/2010/wordprocessingShape">
                          <wps:wsp>
                            <wps:cNvSpPr/>
                            <wps:cNvPr id="33" name="Shape 33"/>
                            <wps:spPr>
                              <a:xfrm>
                                <a:off x="4998338" y="3627600"/>
                                <a:ext cx="695325" cy="304800"/>
                              </a:xfrm>
                              <a:prstGeom prst="rect">
                                <a:avLst/>
                              </a:prstGeom>
                              <a:gradFill>
                                <a:gsLst>
                                  <a:gs pos="0">
                                    <a:srgbClr val="7F5AAB"/>
                                  </a:gs>
                                  <a:gs pos="100000">
                                    <a:srgbClr val="C7AEED"/>
                                  </a:gs>
                                </a:gsLst>
                                <a:lin ang="16200000" scaled="0"/>
                              </a:gradFill>
                              <a:ln cap="flat" cmpd="sng" w="9525">
                                <a:solidFill>
                                  <a:srgbClr val="7C5F9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Nota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6908800</wp:posOffset>
                      </wp:positionH>
                      <wp:positionV relativeFrom="paragraph">
                        <wp:posOffset>0</wp:posOffset>
                      </wp:positionV>
                      <wp:extent cx="704850" cy="314325"/>
                      <wp:effectExtent b="0" l="0" r="0" t="0"/>
                      <wp:wrapSquare wrapText="bothSides" distB="0" distT="0" distL="114300" distR="114300"/>
                      <wp:docPr id="728" name="image117.png"/>
                      <a:graphic>
                        <a:graphicData uri="http://schemas.openxmlformats.org/drawingml/2006/picture">
                          <pic:pic>
                            <pic:nvPicPr>
                              <pic:cNvPr id="0" name="image117.png"/>
                              <pic:cNvPicPr preferRelativeResize="0"/>
                            </pic:nvPicPr>
                            <pic:blipFill>
                              <a:blip r:embed="rId52"/>
                              <a:srcRect/>
                              <a:stretch>
                                <a:fillRect/>
                              </a:stretch>
                            </pic:blipFill>
                            <pic:spPr>
                              <a:xfrm>
                                <a:off x="0" y="0"/>
                                <a:ext cx="704850" cy="314325"/>
                              </a:xfrm>
                              <a:prstGeom prst="rect"/>
                              <a:ln/>
                            </pic:spPr>
                          </pic:pic>
                        </a:graphicData>
                      </a:graphic>
                    </wp:anchor>
                  </w:drawing>
                </mc:Fallback>
              </mc:AlternateContent>
            </w:r>
          </w:p>
        </w:tc>
      </w:tr>
    </w:tbl>
    <w:p w:rsidR="00000000" w:rsidDel="00000000" w:rsidP="00000000" w:rsidRDefault="00000000" w:rsidRPr="00000000" w14:paraId="00000129">
      <w:pPr>
        <w:spacing w:line="240" w:lineRule="auto"/>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tbl>
      <w:tblPr>
        <w:tblStyle w:val="Table25"/>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395"/>
        <w:gridCol w:w="5483"/>
        <w:tblGridChange w:id="0">
          <w:tblGrid>
            <w:gridCol w:w="1534"/>
            <w:gridCol w:w="6395"/>
            <w:gridCol w:w="548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C">
            <w:pPr>
              <w:pStyle w:val="Title"/>
              <w:widowControl w:val="0"/>
              <w:spacing w:line="240" w:lineRule="auto"/>
              <w:jc w:val="center"/>
              <w:rPr>
                <w:sz w:val="22"/>
                <w:szCs w:val="22"/>
              </w:rPr>
            </w:pPr>
            <w:bookmarkStart w:colFirst="0" w:colLast="0" w:name="_heading=h.2et92p0" w:id="4"/>
            <w:bookmarkEnd w:id="4"/>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F">
            <w:pPr>
              <w:rPr>
                <w:highlight w:val="yellow"/>
              </w:rPr>
            </w:pPr>
            <w:r w:rsidDel="00000000" w:rsidR="00000000" w:rsidRPr="00000000">
              <w:rPr>
                <w:highlight w:val="yellow"/>
                <w:rtl w:val="0"/>
              </w:rPr>
              <w:t xml:space="preserve">Los siguientes, son algunos de los principales elementos y herramientas utilizados normalmente en el dibujo </w:t>
            </w:r>
            <w:sdt>
              <w:sdtPr>
                <w:tag w:val="goog_rdk_17"/>
              </w:sdtPr>
              <w:sdtContent>
                <w:commentRangeStart w:id="16"/>
              </w:sdtContent>
            </w:sdt>
            <w:sdt>
              <w:sdtPr>
                <w:tag w:val="goog_rdk_18"/>
              </w:sdtPr>
              <w:sdtContent>
                <w:commentRangeStart w:id="17"/>
              </w:sdtContent>
            </w:sdt>
            <w:sdt>
              <w:sdtPr>
                <w:tag w:val="goog_rdk_19"/>
              </w:sdtPr>
              <w:sdtContent>
                <w:commentRangeStart w:id="18"/>
              </w:sdtContent>
            </w:sdt>
            <w:r w:rsidDel="00000000" w:rsidR="00000000" w:rsidRPr="00000000">
              <w:rPr>
                <w:highlight w:val="yellow"/>
                <w:rtl w:val="0"/>
              </w:rPr>
              <w:t xml:space="preserve">técnico</w:t>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r w:rsidDel="00000000" w:rsidR="00000000" w:rsidRPr="00000000">
              <w:rPr>
                <w:highlight w:val="yellow"/>
                <w:rtl w:val="0"/>
              </w:rPr>
              <w:t xml:space="preserve">:</w:t>
            </w:r>
          </w:p>
          <w:p w:rsidR="00000000" w:rsidDel="00000000" w:rsidP="00000000" w:rsidRDefault="00000000" w:rsidRPr="00000000" w14:paraId="00000130">
            <w:pPr>
              <w:widowControl w:val="0"/>
              <w:spacing w:line="240" w:lineRule="auto"/>
              <w:rPr>
                <w:color w:val="999999"/>
                <w:highlight w:val="yellow"/>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rPr>
                <w:color w:val="999999"/>
              </w:rPr>
            </w:pPr>
            <w:r w:rsidDel="00000000" w:rsidR="00000000" w:rsidRPr="00000000">
              <w:rPr>
                <w:color w:val="999999"/>
                <w:rtl w:val="0"/>
              </w:rPr>
              <w:t xml:space="preserve">Imagen general que ilustre el tema (opcional)</w:t>
            </w:r>
          </w:p>
          <w:p w:rsidR="00000000" w:rsidDel="00000000" w:rsidP="00000000" w:rsidRDefault="00000000" w:rsidRPr="00000000" w14:paraId="00000133">
            <w:pPr>
              <w:widowControl w:val="0"/>
              <w:spacing w:line="240" w:lineRule="auto"/>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6">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137">
            <w:pPr>
              <w:widowControl w:val="0"/>
              <w:spacing w:line="240" w:lineRule="auto"/>
              <w:rPr>
                <w:color w:val="999999"/>
              </w:rPr>
            </w:pPr>
            <w:r w:rsidDel="00000000" w:rsidR="00000000" w:rsidRPr="00000000">
              <w:rPr>
                <w:color w:val="000000"/>
                <w:rtl w:val="0"/>
              </w:rPr>
              <w:t xml:space="preserve">Lápiz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13A">
            <w:pPr>
              <w:widowControl w:val="0"/>
              <w:spacing w:line="240" w:lineRule="auto"/>
              <w:rPr/>
            </w:pPr>
            <w:r w:rsidDel="00000000" w:rsidR="00000000" w:rsidRPr="00000000">
              <w:rPr/>
              <w:drawing>
                <wp:inline distB="0" distT="0" distL="0" distR="0">
                  <wp:extent cx="2969721" cy="1374931"/>
                  <wp:effectExtent b="0" l="0" r="0" t="0"/>
                  <wp:docPr descr="lápiz de plomo afilado de color naranja realista con borrador en ilustración vectorial de extremo posterior" id="759" name="image26.jpg"/>
                  <a:graphic>
                    <a:graphicData uri="http://schemas.openxmlformats.org/drawingml/2006/picture">
                      <pic:pic>
                        <pic:nvPicPr>
                          <pic:cNvPr descr="lápiz de plomo afilado de color naranja realista con borrador en ilustración vectorial de extremo posterior" id="0" name="image26.jpg"/>
                          <pic:cNvPicPr preferRelativeResize="0"/>
                        </pic:nvPicPr>
                        <pic:blipFill>
                          <a:blip r:embed="rId53"/>
                          <a:srcRect b="0" l="0" r="0" t="0"/>
                          <a:stretch>
                            <a:fillRect/>
                          </a:stretch>
                        </pic:blipFill>
                        <pic:spPr>
                          <a:xfrm>
                            <a:off x="0" y="0"/>
                            <a:ext cx="2969721" cy="1374931"/>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line="240" w:lineRule="auto"/>
              <w:rPr/>
            </w:pPr>
            <w:r w:rsidDel="00000000" w:rsidR="00000000" w:rsidRPr="00000000">
              <w:rPr>
                <w:b w:val="1"/>
                <w:rtl w:val="0"/>
              </w:rPr>
              <w:t xml:space="preserve">Imagen: </w:t>
            </w:r>
            <w:r w:rsidDel="00000000" w:rsidR="00000000" w:rsidRPr="00000000">
              <w:rPr>
                <w:color w:val="000000"/>
                <w:rtl w:val="0"/>
              </w:rPr>
              <w:t xml:space="preserve">835201_ i13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240" w:lineRule="auto"/>
              <w:rPr>
                <w:color w:val="999999"/>
              </w:rPr>
            </w:pPr>
            <w:r w:rsidDel="00000000" w:rsidR="00000000" w:rsidRPr="00000000">
              <w:rPr>
                <w:color w:val="000000"/>
                <w:rtl w:val="0"/>
              </w:rPr>
              <w:t xml:space="preserve">Escuadra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rPr/>
            </w:pPr>
            <w:r w:rsidDel="00000000" w:rsidR="00000000" w:rsidRPr="00000000">
              <w:rPr/>
              <w:drawing>
                <wp:inline distB="0" distT="0" distL="0" distR="0">
                  <wp:extent cx="2365931" cy="2413265"/>
                  <wp:effectExtent b="0" l="0" r="0" t="0"/>
                  <wp:docPr descr="Set square triangle rulers" id="760" name="image28.jpg"/>
                  <a:graphic>
                    <a:graphicData uri="http://schemas.openxmlformats.org/drawingml/2006/picture">
                      <pic:pic>
                        <pic:nvPicPr>
                          <pic:cNvPr descr="Set square triangle rulers" id="0" name="image28.jpg"/>
                          <pic:cNvPicPr preferRelativeResize="0"/>
                        </pic:nvPicPr>
                        <pic:blipFill>
                          <a:blip r:embed="rId54"/>
                          <a:srcRect b="0" l="0" r="0" t="0"/>
                          <a:stretch>
                            <a:fillRect/>
                          </a:stretch>
                        </pic:blipFill>
                        <pic:spPr>
                          <a:xfrm>
                            <a:off x="0" y="0"/>
                            <a:ext cx="2365931" cy="241326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0"/>
              <w:spacing w:line="240" w:lineRule="auto"/>
              <w:rPr/>
            </w:pPr>
            <w:r w:rsidDel="00000000" w:rsidR="00000000" w:rsidRPr="00000000">
              <w:rPr>
                <w:b w:val="1"/>
                <w:rtl w:val="0"/>
              </w:rPr>
              <w:t xml:space="preserve">Imagen: </w:t>
            </w:r>
            <w:r w:rsidDel="00000000" w:rsidR="00000000" w:rsidRPr="00000000">
              <w:rPr>
                <w:color w:val="000000"/>
                <w:rtl w:val="0"/>
              </w:rPr>
              <w:t xml:space="preserve">835201_ 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0">
            <w:pPr>
              <w:widowControl w:val="0"/>
              <w:spacing w:line="240" w:lineRule="auto"/>
              <w:rPr>
                <w:color w:val="999999"/>
              </w:rPr>
            </w:pPr>
            <w:r w:rsidDel="00000000" w:rsidR="00000000" w:rsidRPr="00000000">
              <w:rPr>
                <w:color w:val="000000"/>
                <w:rtl w:val="0"/>
              </w:rPr>
              <w:t xml:space="preserve">Regla tipo 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240" w:lineRule="auto"/>
              <w:rPr/>
            </w:pPr>
            <w:r w:rsidDel="00000000" w:rsidR="00000000" w:rsidRPr="00000000">
              <w:rPr/>
              <w:drawing>
                <wp:inline distB="0" distT="0" distL="0" distR="0">
                  <wp:extent cx="2523490" cy="2609466"/>
                  <wp:effectExtent b="0" l="0" r="0" t="0"/>
                  <wp:docPr descr="Aluminum T-square line for professional drafting. Vector illustration." id="761" name="image23.jpg"/>
                  <a:graphic>
                    <a:graphicData uri="http://schemas.openxmlformats.org/drawingml/2006/picture">
                      <pic:pic>
                        <pic:nvPicPr>
                          <pic:cNvPr descr="Aluminum T-square line for professional drafting. Vector illustration." id="0" name="image23.jpg"/>
                          <pic:cNvPicPr preferRelativeResize="0"/>
                        </pic:nvPicPr>
                        <pic:blipFill>
                          <a:blip r:embed="rId55"/>
                          <a:srcRect b="0" l="0" r="0" t="0"/>
                          <a:stretch>
                            <a:fillRect/>
                          </a:stretch>
                        </pic:blipFill>
                        <pic:spPr>
                          <a:xfrm>
                            <a:off x="0" y="0"/>
                            <a:ext cx="2523490" cy="260946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b w:val="1"/>
                <w:rtl w:val="0"/>
              </w:rPr>
              <w:t xml:space="preserve">Imagen: </w:t>
            </w:r>
            <w:r w:rsidDel="00000000" w:rsidR="00000000" w:rsidRPr="00000000">
              <w:rPr>
                <w:color w:val="000000"/>
                <w:rtl w:val="0"/>
              </w:rPr>
              <w:t xml:space="preserve">835201_ i15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rPr>
                <w:color w:val="999999"/>
              </w:rPr>
            </w:pPr>
            <w:r w:rsidDel="00000000" w:rsidR="00000000" w:rsidRPr="00000000">
              <w:rPr>
                <w:color w:val="000000"/>
                <w:rtl w:val="0"/>
              </w:rPr>
              <w:t xml:space="preserve">Escalímetro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240" w:lineRule="auto"/>
              <w:rPr/>
            </w:pPr>
            <w:r w:rsidDel="00000000" w:rsidR="00000000" w:rsidRPr="00000000">
              <w:rPr>
                <w:b w:val="1"/>
              </w:rPr>
              <w:drawing>
                <wp:inline distB="0" distT="0" distL="0" distR="0">
                  <wp:extent cx="2531653" cy="1772157"/>
                  <wp:effectExtent b="0" l="0" r="0" t="0"/>
                  <wp:docPr id="762"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2531653" cy="177215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line="240" w:lineRule="auto"/>
              <w:rPr/>
            </w:pPr>
            <w:r w:rsidDel="00000000" w:rsidR="00000000" w:rsidRPr="00000000">
              <w:rPr>
                <w:b w:val="1"/>
                <w:rtl w:val="0"/>
              </w:rPr>
              <w:t xml:space="preserve">Imagen: </w:t>
            </w:r>
            <w:r w:rsidDel="00000000" w:rsidR="00000000" w:rsidRPr="00000000">
              <w:rPr>
                <w:color w:val="000000"/>
                <w:rtl w:val="0"/>
              </w:rPr>
              <w:t xml:space="preserve">835201_ 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rPr>
                <w:color w:val="999999"/>
              </w:rPr>
            </w:pPr>
            <w:r w:rsidDel="00000000" w:rsidR="00000000" w:rsidRPr="00000000">
              <w:rPr>
                <w:color w:val="000000"/>
                <w:rtl w:val="0"/>
              </w:rPr>
              <w:t xml:space="preserve">Curvígrafo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14B">
            <w:pPr>
              <w:widowControl w:val="0"/>
              <w:spacing w:line="240" w:lineRule="auto"/>
              <w:rPr/>
            </w:pPr>
            <w:r w:rsidDel="00000000" w:rsidR="00000000" w:rsidRPr="00000000">
              <w:rPr/>
              <w:drawing>
                <wp:inline distB="0" distT="0" distL="0" distR="0">
                  <wp:extent cx="2537031" cy="1742095"/>
                  <wp:effectExtent b="0" l="0" r="0" t="0"/>
                  <wp:docPr id="763"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2537031" cy="174209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0"/>
              <w:spacing w:line="240" w:lineRule="auto"/>
              <w:rPr/>
            </w:pPr>
            <w:r w:rsidDel="00000000" w:rsidR="00000000" w:rsidRPr="00000000">
              <w:rPr>
                <w:b w:val="1"/>
                <w:rtl w:val="0"/>
              </w:rPr>
              <w:t xml:space="preserve">Imagen: </w:t>
            </w:r>
            <w:r w:rsidDel="00000000" w:rsidR="00000000" w:rsidRPr="00000000">
              <w:rPr>
                <w:color w:val="000000"/>
                <w:rtl w:val="0"/>
              </w:rPr>
              <w:t xml:space="preserve">835201_ i17</w:t>
            </w:r>
            <w:r w:rsidDel="00000000" w:rsidR="00000000" w:rsidRPr="00000000">
              <w:rPr>
                <w:rtl w:val="0"/>
              </w:rPr>
            </w:r>
          </w:p>
        </w:tc>
      </w:tr>
    </w:tb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F">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50">
            <w:pPr>
              <w:rPr>
                <w:color w:val="bfbfbf"/>
              </w:rPr>
            </w:pPr>
            <w:r w:rsidDel="00000000" w:rsidR="00000000" w:rsidRPr="00000000">
              <w:rPr>
                <w:rtl w:val="0"/>
              </w:rPr>
              <w:t xml:space="preserve">Para conocer más sobre las herramientas usadas en dibujo técnico, lea el documento que se encuentra a </w:t>
            </w:r>
            <w:sdt>
              <w:sdtPr>
                <w:tag w:val="goog_rdk_20"/>
              </w:sdtPr>
              <w:sdtContent>
                <w:commentRangeStart w:id="19"/>
              </w:sdtContent>
            </w:sdt>
            <w:r w:rsidDel="00000000" w:rsidR="00000000" w:rsidRPr="00000000">
              <w:rPr>
                <w:rtl w:val="0"/>
              </w:rPr>
              <w:t xml:space="preserve">continuación</w:t>
            </w:r>
            <w:commentRangeEnd w:id="19"/>
            <w:r w:rsidDel="00000000" w:rsidR="00000000" w:rsidRPr="00000000">
              <w:commentReference w:id="19"/>
            </w:r>
            <w:r w:rsidDel="00000000" w:rsidR="00000000" w:rsidRPr="00000000">
              <w:rPr>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7569200</wp:posOffset>
                      </wp:positionH>
                      <wp:positionV relativeFrom="paragraph">
                        <wp:posOffset>0</wp:posOffset>
                      </wp:positionV>
                      <wp:extent cx="771525" cy="257175"/>
                      <wp:effectExtent b="0" l="0" r="0" t="0"/>
                      <wp:wrapSquare wrapText="bothSides" distB="0" distT="0" distL="114300" distR="114300"/>
                      <wp:docPr id="726" name=""/>
                      <a:graphic>
                        <a:graphicData uri="http://schemas.microsoft.com/office/word/2010/wordprocessingShape">
                          <wps:wsp>
                            <wps:cNvSpPr/>
                            <wps:cNvPr id="22" name="Shape 22"/>
                            <wps:spPr>
                              <a:xfrm>
                                <a:off x="4979288" y="3670463"/>
                                <a:ext cx="733425" cy="219075"/>
                              </a:xfrm>
                              <a:prstGeom prst="rect">
                                <a:avLst/>
                              </a:prstGeom>
                              <a:gradFill>
                                <a:gsLst>
                                  <a:gs pos="0">
                                    <a:srgbClr val="9BE9FF"/>
                                  </a:gs>
                                  <a:gs pos="35000">
                                    <a:srgbClr val="B8F1FF"/>
                                  </a:gs>
                                  <a:gs pos="100000">
                                    <a:srgbClr val="E2FBFF"/>
                                  </a:gs>
                                </a:gsLst>
                                <a:lin ang="16200000" scaled="0"/>
                              </a:gradFill>
                              <a:ln cap="flat" cmpd="sng" w="9525">
                                <a:solidFill>
                                  <a:srgbClr val="45A9C4"/>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Descargar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7569200</wp:posOffset>
                      </wp:positionH>
                      <wp:positionV relativeFrom="paragraph">
                        <wp:posOffset>0</wp:posOffset>
                      </wp:positionV>
                      <wp:extent cx="771525" cy="257175"/>
                      <wp:effectExtent b="0" l="0" r="0" t="0"/>
                      <wp:wrapSquare wrapText="bothSides" distB="0" distT="0" distL="114300" distR="114300"/>
                      <wp:docPr id="726" name="image113.png"/>
                      <a:graphic>
                        <a:graphicData uri="http://schemas.openxmlformats.org/drawingml/2006/picture">
                          <pic:pic>
                            <pic:nvPicPr>
                              <pic:cNvPr id="0" name="image113.png"/>
                              <pic:cNvPicPr preferRelativeResize="0"/>
                            </pic:nvPicPr>
                            <pic:blipFill>
                              <a:blip r:embed="rId58"/>
                              <a:srcRect/>
                              <a:stretch>
                                <a:fillRect/>
                              </a:stretch>
                            </pic:blipFill>
                            <pic:spPr>
                              <a:xfrm>
                                <a:off x="0" y="0"/>
                                <a:ext cx="771525" cy="257175"/>
                              </a:xfrm>
                              <a:prstGeom prst="rect"/>
                              <a:ln/>
                            </pic:spPr>
                          </pic:pic>
                        </a:graphicData>
                      </a:graphic>
                    </wp:anchor>
                  </w:drawing>
                </mc:Fallback>
              </mc:AlternateContent>
            </w:r>
          </w:p>
        </w:tc>
      </w:tr>
    </w:tbl>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spacing w:after="120" w:line="240" w:lineRule="auto"/>
        <w:rPr>
          <w:b w:val="1"/>
          <w:color w:val="000000"/>
        </w:rPr>
      </w:pPr>
      <w:r w:rsidDel="00000000" w:rsidR="00000000" w:rsidRPr="00000000">
        <w:rPr>
          <w:b w:val="1"/>
          <w:color w:val="000000"/>
          <w:rtl w:val="0"/>
        </w:rPr>
        <w:t xml:space="preserve">3. Geometría básica e introducción al </w:t>
      </w:r>
      <w:r w:rsidDel="00000000" w:rsidR="00000000" w:rsidRPr="00000000">
        <w:rPr>
          <w:b w:val="1"/>
          <w:i w:val="1"/>
          <w:color w:val="000000"/>
          <w:rtl w:val="0"/>
        </w:rPr>
        <w:t xml:space="preserve">sketch</w:t>
      </w:r>
      <w:r w:rsidDel="00000000" w:rsidR="00000000" w:rsidRPr="00000000">
        <w:rPr>
          <w:rtl w:val="0"/>
        </w:rPr>
      </w:r>
    </w:p>
    <w:p w:rsidR="00000000" w:rsidDel="00000000" w:rsidP="00000000" w:rsidRDefault="00000000" w:rsidRPr="00000000" w14:paraId="00000153">
      <w:pPr>
        <w:spacing w:after="120" w:line="240" w:lineRule="auto"/>
        <w:ind w:left="720" w:hanging="720"/>
        <w:rPr/>
      </w:pPr>
      <w:r w:rsidDel="00000000" w:rsidR="00000000" w:rsidRPr="00000000">
        <w:rPr>
          <w:rtl w:val="0"/>
        </w:rPr>
      </w:r>
    </w:p>
    <w:tbl>
      <w:tblPr>
        <w:tblStyle w:val="Table2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5">
            <w:pPr>
              <w:pStyle w:val="Title"/>
              <w:widowControl w:val="0"/>
              <w:jc w:val="center"/>
              <w:rPr>
                <w:sz w:val="22"/>
                <w:szCs w:val="22"/>
              </w:rPr>
            </w:pPr>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8">
            <w:pPr>
              <w:spacing w:after="120" w:lineRule="auto"/>
              <w:rPr/>
            </w:pPr>
            <w:r w:rsidDel="00000000" w:rsidR="00000000" w:rsidRPr="00000000">
              <w:rPr>
                <w:rtl w:val="0"/>
              </w:rPr>
              <w:t xml:space="preserve">La geometría es una rama de las matemáticas que se encarga de estudiar la relación y propiedades entre las medidas y formas de las figuras representadas en el plano (dos dimensiones) y el espacio (tres </w:t>
            </w:r>
            <w:sdt>
              <w:sdtPr>
                <w:tag w:val="goog_rdk_21"/>
              </w:sdtPr>
              <w:sdtContent>
                <w:commentRangeStart w:id="20"/>
              </w:sdtContent>
            </w:sdt>
            <w:r w:rsidDel="00000000" w:rsidR="00000000" w:rsidRPr="00000000">
              <w:rPr>
                <w:rtl w:val="0"/>
              </w:rPr>
              <w:t xml:space="preserve">dimensiones</w:t>
            </w:r>
            <w:commentRangeEnd w:id="20"/>
            <w:r w:rsidDel="00000000" w:rsidR="00000000" w:rsidRPr="00000000">
              <w:commentReference w:id="20"/>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7658100</wp:posOffset>
                      </wp:positionH>
                      <wp:positionV relativeFrom="paragraph">
                        <wp:posOffset>50800</wp:posOffset>
                      </wp:positionV>
                      <wp:extent cx="704850" cy="314325"/>
                      <wp:effectExtent b="0" l="0" r="0" t="0"/>
                      <wp:wrapSquare wrapText="bothSides" distB="0" distT="0" distL="114300" distR="114300"/>
                      <wp:docPr id="729" name=""/>
                      <a:graphic>
                        <a:graphicData uri="http://schemas.microsoft.com/office/word/2010/wordprocessingShape">
                          <wps:wsp>
                            <wps:cNvSpPr/>
                            <wps:cNvPr id="34" name="Shape 34"/>
                            <wps:spPr>
                              <a:xfrm>
                                <a:off x="5012625" y="3641888"/>
                                <a:ext cx="666750" cy="276225"/>
                              </a:xfrm>
                              <a:prstGeom prst="rect">
                                <a:avLst/>
                              </a:prstGeom>
                              <a:gradFill>
                                <a:gsLst>
                                  <a:gs pos="0">
                                    <a:srgbClr val="7F5AAB"/>
                                  </a:gs>
                                  <a:gs pos="100000">
                                    <a:srgbClr val="C7AEED"/>
                                  </a:gs>
                                </a:gsLst>
                                <a:lin ang="16200000" scaled="0"/>
                              </a:gradFill>
                              <a:ln cap="flat" cmpd="sng" w="9525">
                                <a:solidFill>
                                  <a:srgbClr val="7C5F9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Nota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7658100</wp:posOffset>
                      </wp:positionH>
                      <wp:positionV relativeFrom="paragraph">
                        <wp:posOffset>50800</wp:posOffset>
                      </wp:positionV>
                      <wp:extent cx="704850" cy="314325"/>
                      <wp:effectExtent b="0" l="0" r="0" t="0"/>
                      <wp:wrapSquare wrapText="bothSides" distB="0" distT="0" distL="114300" distR="114300"/>
                      <wp:docPr id="729" name="image118.png"/>
                      <a:graphic>
                        <a:graphicData uri="http://schemas.openxmlformats.org/drawingml/2006/picture">
                          <pic:pic>
                            <pic:nvPicPr>
                              <pic:cNvPr id="0" name="image118.png"/>
                              <pic:cNvPicPr preferRelativeResize="0"/>
                            </pic:nvPicPr>
                            <pic:blipFill>
                              <a:blip r:embed="rId59"/>
                              <a:srcRect/>
                              <a:stretch>
                                <a:fillRect/>
                              </a:stretch>
                            </pic:blipFill>
                            <pic:spPr>
                              <a:xfrm>
                                <a:off x="0" y="0"/>
                                <a:ext cx="704850" cy="314325"/>
                              </a:xfrm>
                              <a:prstGeom prst="rect"/>
                              <a:ln/>
                            </pic:spPr>
                          </pic:pic>
                        </a:graphicData>
                      </a:graphic>
                    </wp:anchor>
                  </w:drawing>
                </mc:Fallback>
              </mc:AlternateContent>
            </w:r>
          </w:p>
          <w:p w:rsidR="00000000" w:rsidDel="00000000" w:rsidP="00000000" w:rsidRDefault="00000000" w:rsidRPr="00000000" w14:paraId="00000159">
            <w:pPr>
              <w:widowControl w:val="0"/>
              <w:rPr/>
            </w:pPr>
            <w:r w:rsidDel="00000000" w:rsidR="00000000" w:rsidRPr="00000000">
              <w:rPr>
                <w:rtl w:val="0"/>
              </w:rPr>
              <w:t xml:space="preserve">La geometría plana, consiste en el estudio de las figuras y composiciones que pueden generarse a partir de la unión de líneas, resultante en elementos denominados </w:t>
            </w:r>
            <w:r w:rsidDel="00000000" w:rsidR="00000000" w:rsidRPr="00000000">
              <w:rPr>
                <w:b w:val="1"/>
                <w:rtl w:val="0"/>
              </w:rPr>
              <w:t xml:space="preserve">polígonos.</w:t>
            </w:r>
            <w:r w:rsidDel="00000000" w:rsidR="00000000" w:rsidRPr="00000000">
              <w:rPr>
                <w:rtl w:val="0"/>
              </w:rPr>
            </w:r>
          </w:p>
          <w:p w:rsidR="00000000" w:rsidDel="00000000" w:rsidP="00000000" w:rsidRDefault="00000000" w:rsidRPr="00000000" w14:paraId="0000015A">
            <w:pPr>
              <w:widowControl w:val="0"/>
              <w:rPr/>
            </w:pPr>
            <w:r w:rsidDel="00000000" w:rsidR="00000000" w:rsidRPr="00000000">
              <w:rPr>
                <w:rtl w:val="0"/>
              </w:rPr>
            </w:r>
          </w:p>
          <w:p w:rsidR="00000000" w:rsidDel="00000000" w:rsidP="00000000" w:rsidRDefault="00000000" w:rsidRPr="00000000" w14:paraId="0000015B">
            <w:pPr>
              <w:widowControl w:val="0"/>
              <w:rPr/>
            </w:pPr>
            <w:r w:rsidDel="00000000" w:rsidR="00000000" w:rsidRPr="00000000">
              <w:rPr>
                <w:rtl w:val="0"/>
              </w:rPr>
              <w:t xml:space="preserve">Observe la derivación de su composición.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D">
            <w:pPr>
              <w:widowControl w:val="0"/>
              <w:rPr>
                <w:color w:val="999999"/>
              </w:rPr>
            </w:pPr>
            <w:r w:rsidDel="00000000" w:rsidR="00000000" w:rsidRPr="00000000">
              <w:rPr>
                <w:rtl w:val="0"/>
              </w:rPr>
              <w:t xml:space="preserve">Los polígonos corresponden a figuras planas cerradas limitadas por segmentos           </w:t>
            </w:r>
            <w:sdt>
              <w:sdtPr>
                <w:tag w:val="goog_rdk_22"/>
              </w:sdtPr>
              <w:sdtContent>
                <w:commentRangeStart w:id="21"/>
              </w:sdtContent>
            </w:sdt>
            <w:r w:rsidDel="00000000" w:rsidR="00000000" w:rsidRPr="00000000">
              <w:rPr>
                <w:rtl w:val="0"/>
              </w:rPr>
              <w:t xml:space="preserve">rectilíneos</w:t>
            </w:r>
            <w:commentRangeEnd w:id="21"/>
            <w:r w:rsidDel="00000000" w:rsidR="00000000" w:rsidRPr="00000000">
              <w:commentReference w:id="21"/>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rPr/>
            </w:pPr>
            <w:r w:rsidDel="00000000" w:rsidR="00000000" w:rsidRPr="00000000">
              <w:rPr/>
              <w:drawing>
                <wp:inline distB="0" distT="0" distL="0" distR="0">
                  <wp:extent cx="1704322" cy="1704322"/>
                  <wp:effectExtent b="0" l="0" r="0" t="0"/>
                  <wp:docPr descr="Elemento poligonal de malla del bastidor de alambres. Esfera con líneas y puntos conectados. Ilustración de vectores EPS10" id="764" name="image27.jpg"/>
                  <a:graphic>
                    <a:graphicData uri="http://schemas.openxmlformats.org/drawingml/2006/picture">
                      <pic:pic>
                        <pic:nvPicPr>
                          <pic:cNvPr descr="Elemento poligonal de malla del bastidor de alambres. Esfera con líneas y puntos conectados. Ilustración de vectores EPS10" id="0" name="image27.jpg"/>
                          <pic:cNvPicPr preferRelativeResize="0"/>
                        </pic:nvPicPr>
                        <pic:blipFill>
                          <a:blip r:embed="rId60"/>
                          <a:srcRect b="0" l="0" r="0" t="0"/>
                          <a:stretch>
                            <a:fillRect/>
                          </a:stretch>
                        </pic:blipFill>
                        <pic:spPr>
                          <a:xfrm>
                            <a:off x="0" y="0"/>
                            <a:ext cx="1704322" cy="1704322"/>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0">
            <w:pPr>
              <w:widowControl w:val="0"/>
              <w:rPr>
                <w:color w:val="999999"/>
              </w:rPr>
            </w:pPr>
            <w:r w:rsidDel="00000000" w:rsidR="00000000" w:rsidRPr="00000000">
              <w:rPr>
                <w:rtl w:val="0"/>
              </w:rPr>
              <w:t xml:space="preserve">Los elementos que conforman un polígono son lados, vértices, ángulos y diagonales.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rPr/>
            </w:pPr>
            <w:r w:rsidDel="00000000" w:rsidR="00000000" w:rsidRPr="00000000">
              <w:rPr/>
              <w:drawing>
                <wp:inline distB="0" distT="0" distL="0" distR="0">
                  <wp:extent cx="252000" cy="252000"/>
                  <wp:effectExtent b="0" l="0" r="0" t="0"/>
                  <wp:docPr descr="Vector de esfera poligonal de marco alambrado." id="765" name="image4.jpg"/>
                  <a:graphic>
                    <a:graphicData uri="http://schemas.openxmlformats.org/drawingml/2006/picture">
                      <pic:pic>
                        <pic:nvPicPr>
                          <pic:cNvPr descr="Vector de esfera poligonal de marco alambrado." id="0" name="image4.jpg"/>
                          <pic:cNvPicPr preferRelativeResize="0"/>
                        </pic:nvPicPr>
                        <pic:blipFill>
                          <a:blip r:embed="rId61"/>
                          <a:srcRect b="0" l="0" r="0" t="0"/>
                          <a:stretch>
                            <a:fillRect/>
                          </a:stretch>
                        </pic:blipFill>
                        <pic:spPr>
                          <a:xfrm>
                            <a:off x="0" y="0"/>
                            <a:ext cx="252000" cy="252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3">
            <w:pPr>
              <w:widowControl w:val="0"/>
              <w:rPr>
                <w:color w:val="999999"/>
              </w:rPr>
            </w:pPr>
            <w:r w:rsidDel="00000000" w:rsidR="00000000" w:rsidRPr="00000000">
              <w:rPr>
                <w:rtl w:val="0"/>
              </w:rPr>
              <w:t xml:space="preserve">Los lados son líneas o segmentos que delimitan o enmarcan un polígono.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rPr/>
            </w:pPr>
            <w:r w:rsidDel="00000000" w:rsidR="00000000" w:rsidRPr="00000000">
              <w:rPr/>
              <w:drawing>
                <wp:inline distB="0" distT="0" distL="0" distR="0">
                  <wp:extent cx="252000" cy="252000"/>
                  <wp:effectExtent b="0" l="0" r="0" t="0"/>
                  <wp:docPr descr="Vector de esfera poligonal de marco alambrado." id="766" name="image4.jpg"/>
                  <a:graphic>
                    <a:graphicData uri="http://schemas.openxmlformats.org/drawingml/2006/picture">
                      <pic:pic>
                        <pic:nvPicPr>
                          <pic:cNvPr descr="Vector de esfera poligonal de marco alambrado." id="0" name="image4.jpg"/>
                          <pic:cNvPicPr preferRelativeResize="0"/>
                        </pic:nvPicPr>
                        <pic:blipFill>
                          <a:blip r:embed="rId61"/>
                          <a:srcRect b="0" l="0" r="0" t="0"/>
                          <a:stretch>
                            <a:fillRect/>
                          </a:stretch>
                        </pic:blipFill>
                        <pic:spPr>
                          <a:xfrm>
                            <a:off x="0" y="0"/>
                            <a:ext cx="252000" cy="252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6">
            <w:pPr>
              <w:widowControl w:val="0"/>
              <w:rPr>
                <w:color w:val="999999"/>
              </w:rPr>
            </w:pPr>
            <w:r w:rsidDel="00000000" w:rsidR="00000000" w:rsidRPr="00000000">
              <w:rPr>
                <w:rtl w:val="0"/>
              </w:rPr>
              <w:t xml:space="preserve">Los vértices son los puntos donde se cortan los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rPr/>
            </w:pPr>
            <w:r w:rsidDel="00000000" w:rsidR="00000000" w:rsidRPr="00000000">
              <w:rPr/>
              <w:drawing>
                <wp:inline distB="0" distT="0" distL="0" distR="0">
                  <wp:extent cx="252000" cy="252000"/>
                  <wp:effectExtent b="0" l="0" r="0" t="0"/>
                  <wp:docPr descr="Vector de esfera poligonal de marco alambrado." id="767" name="image4.jpg"/>
                  <a:graphic>
                    <a:graphicData uri="http://schemas.openxmlformats.org/drawingml/2006/picture">
                      <pic:pic>
                        <pic:nvPicPr>
                          <pic:cNvPr descr="Vector de esfera poligonal de marco alambrado." id="0" name="image4.jpg"/>
                          <pic:cNvPicPr preferRelativeResize="0"/>
                        </pic:nvPicPr>
                        <pic:blipFill>
                          <a:blip r:embed="rId61"/>
                          <a:srcRect b="0" l="0" r="0" t="0"/>
                          <a:stretch>
                            <a:fillRect/>
                          </a:stretch>
                        </pic:blipFill>
                        <pic:spPr>
                          <a:xfrm>
                            <a:off x="0" y="0"/>
                            <a:ext cx="252000" cy="252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9">
            <w:pPr>
              <w:widowControl w:val="0"/>
              <w:rPr>
                <w:color w:val="999999"/>
              </w:rPr>
            </w:pPr>
            <w:r w:rsidDel="00000000" w:rsidR="00000000" w:rsidRPr="00000000">
              <w:rPr>
                <w:rtl w:val="0"/>
              </w:rPr>
              <w:t xml:space="preserve">Los ángulos son espacios o regiones comprendidas entre un par de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rPr/>
            </w:pPr>
            <w:r w:rsidDel="00000000" w:rsidR="00000000" w:rsidRPr="00000000">
              <w:rPr/>
              <w:drawing>
                <wp:inline distB="0" distT="0" distL="0" distR="0">
                  <wp:extent cx="252000" cy="252000"/>
                  <wp:effectExtent b="0" l="0" r="0" t="0"/>
                  <wp:docPr descr="Vector de esfera poligonal de marco alambrado." id="736" name="image4.jpg"/>
                  <a:graphic>
                    <a:graphicData uri="http://schemas.openxmlformats.org/drawingml/2006/picture">
                      <pic:pic>
                        <pic:nvPicPr>
                          <pic:cNvPr descr="Vector de esfera poligonal de marco alambrado." id="0" name="image4.jpg"/>
                          <pic:cNvPicPr preferRelativeResize="0"/>
                        </pic:nvPicPr>
                        <pic:blipFill>
                          <a:blip r:embed="rId61"/>
                          <a:srcRect b="0" l="0" r="0" t="0"/>
                          <a:stretch>
                            <a:fillRect/>
                          </a:stretch>
                        </pic:blipFill>
                        <pic:spPr>
                          <a:xfrm>
                            <a:off x="0" y="0"/>
                            <a:ext cx="252000" cy="252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C">
            <w:pPr>
              <w:widowControl w:val="0"/>
              <w:rPr>
                <w:color w:val="999999"/>
              </w:rPr>
            </w:pPr>
            <w:r w:rsidDel="00000000" w:rsidR="00000000" w:rsidRPr="00000000">
              <w:rPr>
                <w:rtl w:val="0"/>
              </w:rPr>
              <w:t xml:space="preserve">Las diagonales son segmentos que unen cada pareja de vértices no consecutivos.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rPr/>
            </w:pPr>
            <w:r w:rsidDel="00000000" w:rsidR="00000000" w:rsidRPr="00000000">
              <w:rPr/>
              <w:drawing>
                <wp:inline distB="0" distT="0" distL="0" distR="0">
                  <wp:extent cx="252000" cy="252000"/>
                  <wp:effectExtent b="0" l="0" r="0" t="0"/>
                  <wp:docPr descr="Vector de esfera poligonal de marco alambrado." id="737" name="image4.jpg"/>
                  <a:graphic>
                    <a:graphicData uri="http://schemas.openxmlformats.org/drawingml/2006/picture">
                      <pic:pic>
                        <pic:nvPicPr>
                          <pic:cNvPr descr="Vector de esfera poligonal de marco alambrado." id="0" name="image4.jpg"/>
                          <pic:cNvPicPr preferRelativeResize="0"/>
                        </pic:nvPicPr>
                        <pic:blipFill>
                          <a:blip r:embed="rId61"/>
                          <a:srcRect b="0" l="0" r="0" t="0"/>
                          <a:stretch>
                            <a:fillRect/>
                          </a:stretch>
                        </pic:blipFill>
                        <pic:spPr>
                          <a:xfrm>
                            <a:off x="0" y="0"/>
                            <a:ext cx="252000" cy="25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tbl>
      <w:tblPr>
        <w:tblStyle w:val="Table2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4565"/>
        <w:gridCol w:w="7312"/>
        <w:tblGridChange w:id="0">
          <w:tblGrid>
            <w:gridCol w:w="1535"/>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2">
            <w:pPr>
              <w:pStyle w:val="Title"/>
              <w:widowControl w:val="0"/>
              <w:spacing w:line="240" w:lineRule="auto"/>
              <w:jc w:val="center"/>
              <w:rPr>
                <w:sz w:val="22"/>
                <w:szCs w:val="22"/>
              </w:rPr>
            </w:pPr>
            <w:bookmarkStart w:colFirst="0" w:colLast="0" w:name="_heading=h.lnxbz9" w:id="5"/>
            <w:bookmarkEnd w:id="5"/>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5">
            <w:pPr>
              <w:spacing w:after="120" w:lineRule="auto"/>
              <w:rPr/>
            </w:pPr>
            <w:r w:rsidDel="00000000" w:rsidR="00000000" w:rsidRPr="00000000">
              <w:rPr>
                <w:highlight w:val="yellow"/>
                <w:rtl w:val="0"/>
              </w:rPr>
              <w:t xml:space="preserve">Los polígonos se dividen en función del número de</w:t>
            </w:r>
            <w:r w:rsidDel="00000000" w:rsidR="00000000" w:rsidRPr="00000000">
              <w:rPr>
                <w:rtl w:val="0"/>
              </w:rPr>
              <w:t xml:space="preserve"> </w:t>
            </w:r>
            <w:sdt>
              <w:sdtPr>
                <w:tag w:val="goog_rdk_23"/>
              </w:sdtPr>
              <w:sdtContent>
                <w:commentRangeStart w:id="22"/>
              </w:sdtContent>
            </w:sdt>
            <w:r w:rsidDel="00000000" w:rsidR="00000000" w:rsidRPr="00000000">
              <w:rPr>
                <w:rtl w:val="0"/>
              </w:rPr>
              <w:t xml:space="preserve">lados</w:t>
            </w:r>
            <w:commentRangeEnd w:id="22"/>
            <w:r w:rsidDel="00000000" w:rsidR="00000000" w:rsidRPr="00000000">
              <w:commentReference w:id="22"/>
            </w:r>
            <w:r w:rsidDel="00000000" w:rsidR="00000000" w:rsidRPr="00000000">
              <w:rPr>
                <w:rtl w:val="0"/>
              </w:rPr>
              <w:t xml:space="preserve">:</w:t>
            </w:r>
          </w:p>
          <w:p w:rsidR="00000000" w:rsidDel="00000000" w:rsidP="00000000" w:rsidRDefault="00000000" w:rsidRPr="00000000" w14:paraId="00000176">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8">
            <w:pPr>
              <w:pBdr>
                <w:top w:space="0" w:sz="0" w:val="nil"/>
                <w:left w:space="0" w:sz="0" w:val="nil"/>
                <w:bottom w:space="0" w:sz="0" w:val="nil"/>
                <w:right w:space="0" w:sz="0" w:val="nil"/>
                <w:between w:space="0" w:sz="0" w:val="nil"/>
              </w:pBdr>
              <w:ind w:right="150"/>
              <w:rPr>
                <w:color w:val="000000"/>
              </w:rPr>
            </w:pPr>
            <w:r w:rsidDel="00000000" w:rsidR="00000000" w:rsidRPr="00000000">
              <w:rPr>
                <w:b w:val="1"/>
                <w:color w:val="000000"/>
                <w:rtl w:val="0"/>
              </w:rPr>
              <w:t xml:space="preserve">Triángulo</w:t>
            </w:r>
            <w:r w:rsidDel="00000000" w:rsidR="00000000" w:rsidRPr="00000000">
              <w:rPr>
                <w:rtl w:val="0"/>
              </w:rPr>
            </w:r>
          </w:p>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pacing w:line="240" w:lineRule="auto"/>
              <w:rPr>
                <w:b w:val="1"/>
                <w:color w:val="999999"/>
              </w:rPr>
            </w:pPr>
            <w:r w:rsidDel="00000000" w:rsidR="00000000" w:rsidRPr="00000000">
              <w:rPr>
                <w:color w:val="000000"/>
                <w:rtl w:val="0"/>
              </w:rPr>
              <w:t xml:space="preserve">Tiene tres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40" w:lineRule="auto"/>
              <w:rPr/>
            </w:pPr>
            <w:r w:rsidDel="00000000" w:rsidR="00000000" w:rsidRPr="00000000">
              <w:rPr>
                <w:color w:val="000000"/>
              </w:rPr>
              <w:drawing>
                <wp:inline distB="0" distT="0" distL="0" distR="0">
                  <wp:extent cx="540000" cy="540000"/>
                  <wp:effectExtent b="0" l="0" r="0" t="0"/>
                  <wp:docPr descr="Propiedades de los poligonos" id="738" name="image5.png"/>
                  <a:graphic>
                    <a:graphicData uri="http://schemas.openxmlformats.org/drawingml/2006/picture">
                      <pic:pic>
                        <pic:nvPicPr>
                          <pic:cNvPr descr="Propiedades de los poligonos" id="0" name="image5.png"/>
                          <pic:cNvPicPr preferRelativeResize="0"/>
                        </pic:nvPicPr>
                        <pic:blipFill>
                          <a:blip r:embed="rId62"/>
                          <a:srcRect b="0" l="0" r="0" t="0"/>
                          <a:stretch>
                            <a:fillRect/>
                          </a:stretch>
                        </pic:blipFill>
                        <pic:spPr>
                          <a:xfrm>
                            <a:off x="0" y="0"/>
                            <a:ext cx="540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line="240" w:lineRule="auto"/>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rtl w:val="0"/>
              </w:rPr>
              <w:t xml:space="preserve">835201_ i71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D">
            <w:pPr>
              <w:pBdr>
                <w:top w:space="0" w:sz="0" w:val="nil"/>
                <w:left w:space="0" w:sz="0" w:val="nil"/>
                <w:bottom w:space="0" w:sz="0" w:val="nil"/>
                <w:right w:space="0" w:sz="0" w:val="nil"/>
                <w:between w:space="0" w:sz="0" w:val="nil"/>
              </w:pBdr>
              <w:ind w:right="150"/>
              <w:rPr>
                <w:color w:val="000000"/>
              </w:rPr>
            </w:pPr>
            <w:r w:rsidDel="00000000" w:rsidR="00000000" w:rsidRPr="00000000">
              <w:rPr>
                <w:b w:val="1"/>
                <w:color w:val="000000"/>
                <w:rtl w:val="0"/>
              </w:rPr>
              <w:t xml:space="preserve">Cuadrilátero</w:t>
            </w:r>
            <w:r w:rsidDel="00000000" w:rsidR="00000000" w:rsidRPr="00000000">
              <w:rPr>
                <w:rtl w:val="0"/>
              </w:rPr>
            </w:r>
          </w:p>
          <w:p w:rsidR="00000000" w:rsidDel="00000000" w:rsidP="00000000" w:rsidRDefault="00000000" w:rsidRPr="00000000" w14:paraId="0000017E">
            <w:pPr>
              <w:widowControl w:val="0"/>
              <w:spacing w:line="240" w:lineRule="auto"/>
              <w:rPr>
                <w:b w:val="1"/>
              </w:rPr>
            </w:pPr>
            <w:r w:rsidDel="00000000" w:rsidR="00000000" w:rsidRPr="00000000">
              <w:rPr>
                <w:color w:val="000000"/>
                <w:rtl w:val="0"/>
              </w:rPr>
              <w:t xml:space="preserve">Tiene 4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rPr/>
            </w:pPr>
            <w:r w:rsidDel="00000000" w:rsidR="00000000" w:rsidRPr="00000000">
              <w:rPr>
                <w:color w:val="000000"/>
              </w:rPr>
              <w:drawing>
                <wp:inline distB="0" distT="0" distL="0" distR="0">
                  <wp:extent cx="540000" cy="540000"/>
                  <wp:effectExtent b="0" l="0" r="0" t="0"/>
                  <wp:docPr descr="Propiedades de los polígonos" id="739" name="image9.png"/>
                  <a:graphic>
                    <a:graphicData uri="http://schemas.openxmlformats.org/drawingml/2006/picture">
                      <pic:pic>
                        <pic:nvPicPr>
                          <pic:cNvPr descr="Propiedades de los polígonos" id="0" name="image9.png"/>
                          <pic:cNvPicPr preferRelativeResize="0"/>
                        </pic:nvPicPr>
                        <pic:blipFill>
                          <a:blip r:embed="rId63"/>
                          <a:srcRect b="0" l="0" r="0" t="0"/>
                          <a:stretch>
                            <a:fillRect/>
                          </a:stretch>
                        </pic:blipFill>
                        <pic:spPr>
                          <a:xfrm>
                            <a:off x="0" y="0"/>
                            <a:ext cx="540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835201_ i72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2">
            <w:pPr>
              <w:pBdr>
                <w:top w:space="0" w:sz="0" w:val="nil"/>
                <w:left w:space="0" w:sz="0" w:val="nil"/>
                <w:bottom w:space="0" w:sz="0" w:val="nil"/>
                <w:right w:space="0" w:sz="0" w:val="nil"/>
                <w:between w:space="0" w:sz="0" w:val="nil"/>
              </w:pBdr>
              <w:ind w:right="150"/>
              <w:rPr>
                <w:color w:val="000000"/>
              </w:rPr>
            </w:pPr>
            <w:r w:rsidDel="00000000" w:rsidR="00000000" w:rsidRPr="00000000">
              <w:rPr>
                <w:b w:val="1"/>
                <w:color w:val="000000"/>
                <w:rtl w:val="0"/>
              </w:rPr>
              <w:t xml:space="preserve">Pentágono</w:t>
            </w:r>
            <w:r w:rsidDel="00000000" w:rsidR="00000000" w:rsidRPr="00000000">
              <w:rPr>
                <w:rtl w:val="0"/>
              </w:rPr>
            </w:r>
          </w:p>
          <w:p w:rsidR="00000000" w:rsidDel="00000000" w:rsidP="00000000" w:rsidRDefault="00000000" w:rsidRPr="00000000" w14:paraId="00000183">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184">
            <w:pPr>
              <w:widowControl w:val="0"/>
              <w:spacing w:line="240" w:lineRule="auto"/>
              <w:rPr>
                <w:b w:val="1"/>
              </w:rPr>
            </w:pPr>
            <w:r w:rsidDel="00000000" w:rsidR="00000000" w:rsidRPr="00000000">
              <w:rPr>
                <w:color w:val="000000"/>
                <w:rtl w:val="0"/>
              </w:rPr>
              <w:t xml:space="preserve">Tiene 5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rPr/>
            </w:pPr>
            <w:r w:rsidDel="00000000" w:rsidR="00000000" w:rsidRPr="00000000">
              <w:rPr>
                <w:color w:val="000000"/>
              </w:rPr>
              <w:drawing>
                <wp:inline distB="0" distT="0" distL="0" distR="0">
                  <wp:extent cx="540000" cy="540000"/>
                  <wp:effectExtent b="0" l="0" r="0" t="0"/>
                  <wp:docPr descr="Tipos poligonos" id="740" name="image8.png"/>
                  <a:graphic>
                    <a:graphicData uri="http://schemas.openxmlformats.org/drawingml/2006/picture">
                      <pic:pic>
                        <pic:nvPicPr>
                          <pic:cNvPr descr="Tipos poligonos" id="0" name="image8.png"/>
                          <pic:cNvPicPr preferRelativeResize="0"/>
                        </pic:nvPicPr>
                        <pic:blipFill>
                          <a:blip r:embed="rId64"/>
                          <a:srcRect b="0" l="0" r="0" t="0"/>
                          <a:stretch>
                            <a:fillRect/>
                          </a:stretch>
                        </pic:blipFill>
                        <pic:spPr>
                          <a:xfrm>
                            <a:off x="0" y="0"/>
                            <a:ext cx="540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835201_ i73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8">
            <w:pPr>
              <w:pBdr>
                <w:top w:space="0" w:sz="0" w:val="nil"/>
                <w:left w:space="0" w:sz="0" w:val="nil"/>
                <w:bottom w:space="0" w:sz="0" w:val="nil"/>
                <w:right w:space="0" w:sz="0" w:val="nil"/>
                <w:between w:space="0" w:sz="0" w:val="nil"/>
              </w:pBdr>
              <w:ind w:right="150"/>
              <w:rPr>
                <w:color w:val="000000"/>
              </w:rPr>
            </w:pPr>
            <w:r w:rsidDel="00000000" w:rsidR="00000000" w:rsidRPr="00000000">
              <w:rPr>
                <w:b w:val="1"/>
                <w:color w:val="000000"/>
                <w:rtl w:val="0"/>
              </w:rPr>
              <w:t xml:space="preserve">Hexágono</w:t>
            </w:r>
            <w:r w:rsidDel="00000000" w:rsidR="00000000" w:rsidRPr="00000000">
              <w:rPr>
                <w:rtl w:val="0"/>
              </w:rPr>
            </w:r>
          </w:p>
          <w:p w:rsidR="00000000" w:rsidDel="00000000" w:rsidP="00000000" w:rsidRDefault="00000000" w:rsidRPr="00000000" w14:paraId="00000189">
            <w:pPr>
              <w:widowControl w:val="0"/>
              <w:spacing w:line="240" w:lineRule="auto"/>
              <w:rPr>
                <w:b w:val="1"/>
              </w:rPr>
            </w:pPr>
            <w:r w:rsidDel="00000000" w:rsidR="00000000" w:rsidRPr="00000000">
              <w:rPr>
                <w:color w:val="000000"/>
                <w:rtl w:val="0"/>
              </w:rPr>
              <w:t xml:space="preserve">Tiene 6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rPr/>
            </w:pPr>
            <w:r w:rsidDel="00000000" w:rsidR="00000000" w:rsidRPr="00000000">
              <w:rPr>
                <w:color w:val="000000"/>
              </w:rPr>
              <w:drawing>
                <wp:inline distB="0" distT="0" distL="0" distR="0">
                  <wp:extent cx="540000" cy="540000"/>
                  <wp:effectExtent b="0" l="0" r="0" t="0"/>
                  <wp:docPr descr="Tipos polígonos" id="741" name="image11.png"/>
                  <a:graphic>
                    <a:graphicData uri="http://schemas.openxmlformats.org/drawingml/2006/picture">
                      <pic:pic>
                        <pic:nvPicPr>
                          <pic:cNvPr descr="Tipos polígonos" id="0" name="image11.png"/>
                          <pic:cNvPicPr preferRelativeResize="0"/>
                        </pic:nvPicPr>
                        <pic:blipFill>
                          <a:blip r:embed="rId65"/>
                          <a:srcRect b="0" l="0" r="0" t="0"/>
                          <a:stretch>
                            <a:fillRect/>
                          </a:stretch>
                        </pic:blipFill>
                        <pic:spPr>
                          <a:xfrm>
                            <a:off x="0" y="0"/>
                            <a:ext cx="540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835201_ i74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rPr>
                <w:b w:val="1"/>
                <w:color w:val="999999"/>
              </w:rPr>
            </w:pPr>
            <w:r w:rsidDel="00000000" w:rsidR="00000000" w:rsidRPr="00000000">
              <w:rPr>
                <w:b w:val="1"/>
                <w:color w:val="000000"/>
                <w:rtl w:val="0"/>
              </w:rPr>
              <w:t xml:space="preserve">Heptágono</w:t>
            </w:r>
            <w:r w:rsidDel="00000000" w:rsidR="00000000" w:rsidRPr="00000000">
              <w:rPr>
                <w:b w:val="1"/>
                <w:color w:val="999999"/>
                <w:rtl w:val="0"/>
              </w:rPr>
              <w:t xml:space="preserve"> </w:t>
            </w:r>
          </w:p>
          <w:p w:rsidR="00000000" w:rsidDel="00000000" w:rsidP="00000000" w:rsidRDefault="00000000" w:rsidRPr="00000000" w14:paraId="0000018E">
            <w:pPr>
              <w:widowControl w:val="0"/>
              <w:spacing w:line="240" w:lineRule="auto"/>
              <w:rPr>
                <w:b w:val="1"/>
              </w:rPr>
            </w:pPr>
            <w:r w:rsidDel="00000000" w:rsidR="00000000" w:rsidRPr="00000000">
              <w:rPr>
                <w:color w:val="000000"/>
                <w:rtl w:val="0"/>
              </w:rPr>
              <w:t xml:space="preserve">Tiene 7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pPr>
            <w:r w:rsidDel="00000000" w:rsidR="00000000" w:rsidRPr="00000000">
              <w:rPr/>
              <w:drawing>
                <wp:inline distB="0" distT="0" distL="0" distR="0">
                  <wp:extent cx="540000" cy="540000"/>
                  <wp:effectExtent b="0" l="0" r="0" t="0"/>
                  <wp:docPr descr="tipos de poligonos" id="742" name="image2.png"/>
                  <a:graphic>
                    <a:graphicData uri="http://schemas.openxmlformats.org/drawingml/2006/picture">
                      <pic:pic>
                        <pic:nvPicPr>
                          <pic:cNvPr descr="tipos de poligonos" id="0" name="image2.png"/>
                          <pic:cNvPicPr preferRelativeResize="0"/>
                        </pic:nvPicPr>
                        <pic:blipFill>
                          <a:blip r:embed="rId66"/>
                          <a:srcRect b="0" l="0" r="0" t="0"/>
                          <a:stretch>
                            <a:fillRect/>
                          </a:stretch>
                        </pic:blipFill>
                        <pic:spPr>
                          <a:xfrm>
                            <a:off x="0" y="0"/>
                            <a:ext cx="540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835201_ i75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2">
            <w:pPr>
              <w:pBdr>
                <w:top w:space="0" w:sz="0" w:val="nil"/>
                <w:left w:space="0" w:sz="0" w:val="nil"/>
                <w:bottom w:space="0" w:sz="0" w:val="nil"/>
                <w:right w:space="0" w:sz="0" w:val="nil"/>
                <w:between w:space="0" w:sz="0" w:val="nil"/>
              </w:pBdr>
              <w:ind w:right="150"/>
              <w:rPr>
                <w:color w:val="000000"/>
              </w:rPr>
            </w:pPr>
            <w:r w:rsidDel="00000000" w:rsidR="00000000" w:rsidRPr="00000000">
              <w:rPr>
                <w:b w:val="1"/>
                <w:color w:val="000000"/>
                <w:rtl w:val="0"/>
              </w:rPr>
              <w:t xml:space="preserve">Octágono</w:t>
            </w:r>
            <w:r w:rsidDel="00000000" w:rsidR="00000000" w:rsidRPr="00000000">
              <w:rPr>
                <w:rtl w:val="0"/>
              </w:rPr>
            </w:r>
          </w:p>
          <w:p w:rsidR="00000000" w:rsidDel="00000000" w:rsidP="00000000" w:rsidRDefault="00000000" w:rsidRPr="00000000" w14:paraId="00000193">
            <w:pPr>
              <w:widowControl w:val="0"/>
              <w:spacing w:line="240" w:lineRule="auto"/>
              <w:rPr>
                <w:b w:val="1"/>
                <w:color w:val="000000"/>
              </w:rPr>
            </w:pPr>
            <w:r w:rsidDel="00000000" w:rsidR="00000000" w:rsidRPr="00000000">
              <w:rPr>
                <w:color w:val="000000"/>
                <w:rtl w:val="0"/>
              </w:rPr>
              <w:t xml:space="preserve">Tiene 8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rPr>
                <w:b w:val="1"/>
              </w:rPr>
            </w:pPr>
            <w:r w:rsidDel="00000000" w:rsidR="00000000" w:rsidRPr="00000000">
              <w:rPr/>
              <w:drawing>
                <wp:inline distB="0" distT="0" distL="0" distR="0">
                  <wp:extent cx="540000" cy="540000"/>
                  <wp:effectExtent b="0" l="0" r="0" t="0"/>
                  <wp:docPr descr="Tipos de polígonos" id="743" name="image6.png"/>
                  <a:graphic>
                    <a:graphicData uri="http://schemas.openxmlformats.org/drawingml/2006/picture">
                      <pic:pic>
                        <pic:nvPicPr>
                          <pic:cNvPr descr="Tipos de polígonos" id="0" name="image6.png"/>
                          <pic:cNvPicPr preferRelativeResize="0"/>
                        </pic:nvPicPr>
                        <pic:blipFill>
                          <a:blip r:embed="rId67"/>
                          <a:srcRect b="0" l="0" r="0" t="0"/>
                          <a:stretch>
                            <a:fillRect/>
                          </a:stretch>
                        </pic:blipFill>
                        <pic:spPr>
                          <a:xfrm>
                            <a:off x="0" y="0"/>
                            <a:ext cx="540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835201_ i76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7">
            <w:pPr>
              <w:pBdr>
                <w:top w:space="0" w:sz="0" w:val="nil"/>
                <w:left w:space="0" w:sz="0" w:val="nil"/>
                <w:bottom w:space="0" w:sz="0" w:val="nil"/>
                <w:right w:space="0" w:sz="0" w:val="nil"/>
                <w:between w:space="0" w:sz="0" w:val="nil"/>
              </w:pBdr>
              <w:ind w:right="150"/>
              <w:rPr>
                <w:color w:val="000000"/>
              </w:rPr>
            </w:pPr>
            <w:r w:rsidDel="00000000" w:rsidR="00000000" w:rsidRPr="00000000">
              <w:rPr>
                <w:b w:val="1"/>
                <w:color w:val="000000"/>
                <w:rtl w:val="0"/>
              </w:rPr>
              <w:t xml:space="preserve">Eneágono</w:t>
            </w:r>
            <w:r w:rsidDel="00000000" w:rsidR="00000000" w:rsidRPr="00000000">
              <w:rPr>
                <w:rtl w:val="0"/>
              </w:rPr>
            </w:r>
          </w:p>
          <w:p w:rsidR="00000000" w:rsidDel="00000000" w:rsidP="00000000" w:rsidRDefault="00000000" w:rsidRPr="00000000" w14:paraId="00000198">
            <w:pPr>
              <w:widowControl w:val="0"/>
              <w:spacing w:line="240" w:lineRule="auto"/>
              <w:rPr>
                <w:b w:val="1"/>
                <w:color w:val="000000"/>
              </w:rPr>
            </w:pPr>
            <w:r w:rsidDel="00000000" w:rsidR="00000000" w:rsidRPr="00000000">
              <w:rPr>
                <w:color w:val="000000"/>
                <w:rtl w:val="0"/>
              </w:rPr>
              <w:t xml:space="preserve">Tiene 9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240" w:lineRule="auto"/>
              <w:rPr>
                <w:b w:val="1"/>
              </w:rPr>
            </w:pPr>
            <w:r w:rsidDel="00000000" w:rsidR="00000000" w:rsidRPr="00000000">
              <w:rPr/>
              <w:drawing>
                <wp:inline distB="0" distT="0" distL="0" distR="0">
                  <wp:extent cx="540000" cy="540000"/>
                  <wp:effectExtent b="0" l="0" r="0" t="0"/>
                  <wp:docPr descr="Clasificación polígonos" id="744" name="image12.png"/>
                  <a:graphic>
                    <a:graphicData uri="http://schemas.openxmlformats.org/drawingml/2006/picture">
                      <pic:pic>
                        <pic:nvPicPr>
                          <pic:cNvPr descr="Clasificación polígonos" id="0" name="image12.png"/>
                          <pic:cNvPicPr preferRelativeResize="0"/>
                        </pic:nvPicPr>
                        <pic:blipFill>
                          <a:blip r:embed="rId68"/>
                          <a:srcRect b="0" l="0" r="0" t="0"/>
                          <a:stretch>
                            <a:fillRect/>
                          </a:stretch>
                        </pic:blipFill>
                        <pic:spPr>
                          <a:xfrm>
                            <a:off x="0" y="0"/>
                            <a:ext cx="540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835201_ i77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C">
            <w:pPr>
              <w:pBdr>
                <w:top w:space="0" w:sz="0" w:val="nil"/>
                <w:left w:space="0" w:sz="0" w:val="nil"/>
                <w:bottom w:space="0" w:sz="0" w:val="nil"/>
                <w:right w:space="0" w:sz="0" w:val="nil"/>
                <w:between w:space="0" w:sz="0" w:val="nil"/>
              </w:pBdr>
              <w:ind w:right="150"/>
              <w:rPr>
                <w:color w:val="000000"/>
              </w:rPr>
            </w:pPr>
            <w:r w:rsidDel="00000000" w:rsidR="00000000" w:rsidRPr="00000000">
              <w:rPr>
                <w:b w:val="1"/>
                <w:color w:val="000000"/>
                <w:rtl w:val="0"/>
              </w:rPr>
              <w:t xml:space="preserve">Decágono</w:t>
            </w:r>
            <w:r w:rsidDel="00000000" w:rsidR="00000000" w:rsidRPr="00000000">
              <w:rPr>
                <w:rtl w:val="0"/>
              </w:rPr>
            </w:r>
          </w:p>
          <w:p w:rsidR="00000000" w:rsidDel="00000000" w:rsidP="00000000" w:rsidRDefault="00000000" w:rsidRPr="00000000" w14:paraId="0000019D">
            <w:pPr>
              <w:widowControl w:val="0"/>
              <w:spacing w:line="240" w:lineRule="auto"/>
              <w:rPr>
                <w:b w:val="1"/>
                <w:color w:val="000000"/>
              </w:rPr>
            </w:pPr>
            <w:r w:rsidDel="00000000" w:rsidR="00000000" w:rsidRPr="00000000">
              <w:rPr>
                <w:color w:val="000000"/>
                <w:rtl w:val="0"/>
              </w:rPr>
              <w:t xml:space="preserve">Tiene 10 lados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rPr>
                <w:b w:val="1"/>
              </w:rPr>
            </w:pPr>
            <w:r w:rsidDel="00000000" w:rsidR="00000000" w:rsidRPr="00000000">
              <w:rPr/>
              <w:drawing>
                <wp:inline distB="0" distT="0" distL="0" distR="0">
                  <wp:extent cx="540000" cy="540000"/>
                  <wp:effectExtent b="0" l="0" r="0" t="0"/>
                  <wp:docPr descr="Clasificación poligonos" id="745" name="image7.png"/>
                  <a:graphic>
                    <a:graphicData uri="http://schemas.openxmlformats.org/drawingml/2006/picture">
                      <pic:pic>
                        <pic:nvPicPr>
                          <pic:cNvPr descr="Clasificación poligonos" id="0" name="image7.png"/>
                          <pic:cNvPicPr preferRelativeResize="0"/>
                        </pic:nvPicPr>
                        <pic:blipFill>
                          <a:blip r:embed="rId69"/>
                          <a:srcRect b="0" l="0" r="0" t="0"/>
                          <a:stretch>
                            <a:fillRect/>
                          </a:stretch>
                        </pic:blipFill>
                        <pic:spPr>
                          <a:xfrm>
                            <a:off x="0" y="0"/>
                            <a:ext cx="540000" cy="540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835201_ i78</w:t>
            </w:r>
            <w:r w:rsidDel="00000000" w:rsidR="00000000" w:rsidRPr="00000000">
              <w:rPr>
                <w:rtl w:val="0"/>
              </w:rPr>
            </w:r>
          </w:p>
        </w:tc>
      </w:tr>
    </w:tbl>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tbl>
      <w:tblPr>
        <w:tblStyle w:val="Table2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3">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A4">
            <w:pPr>
              <w:spacing w:after="120" w:lineRule="auto"/>
              <w:rPr/>
            </w:pPr>
            <w:r w:rsidDel="00000000" w:rsidR="00000000" w:rsidRPr="00000000">
              <w:rPr>
                <w:rtl w:val="0"/>
              </w:rPr>
              <w:t xml:space="preserve">Las anteriores figuras geométricas son las más utilizadas en la composición de diseños de mobiliarios, además del círculo o circunferencia. Una vez identificadas las principales figuras geométricas planas y polígonos, es importante conocer los conceptos de </w:t>
            </w:r>
            <w:r w:rsidDel="00000000" w:rsidR="00000000" w:rsidRPr="00000000">
              <w:rPr>
                <w:b w:val="1"/>
                <w:rtl w:val="0"/>
              </w:rPr>
              <w:t xml:space="preserve">perímetro</w:t>
            </w:r>
            <w:r w:rsidDel="00000000" w:rsidR="00000000" w:rsidRPr="00000000">
              <w:rPr>
                <w:rtl w:val="0"/>
              </w:rPr>
              <w:t xml:space="preserve"> y </w:t>
            </w:r>
            <w:r w:rsidDel="00000000" w:rsidR="00000000" w:rsidRPr="00000000">
              <w:rPr>
                <w:b w:val="1"/>
                <w:rtl w:val="0"/>
              </w:rPr>
              <w:t xml:space="preserve">área</w:t>
            </w:r>
            <w:r w:rsidDel="00000000" w:rsidR="00000000" w:rsidRPr="00000000">
              <w:rPr>
                <w:rtl w:val="0"/>
              </w:rPr>
              <w:t xml:space="preserve">:</w:t>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tbl>
      <w:tblPr>
        <w:tblStyle w:val="Table3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9"/>
        <w:gridCol w:w="12433"/>
        <w:tblGridChange w:id="0">
          <w:tblGrid>
            <w:gridCol w:w="979"/>
            <w:gridCol w:w="1243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9">
            <w:pPr>
              <w:pStyle w:val="Title"/>
              <w:jc w:val="center"/>
              <w:rPr>
                <w:sz w:val="22"/>
                <w:szCs w:val="22"/>
              </w:rPr>
            </w:pPr>
            <w:r w:rsidDel="00000000" w:rsidR="00000000" w:rsidRPr="00000000">
              <w:rPr>
                <w:sz w:val="22"/>
                <w:szCs w:val="22"/>
                <w:rtl w:val="0"/>
              </w:rPr>
              <w:t xml:space="preserve">Cajón de texto de color</w:t>
            </w:r>
          </w:p>
        </w:tc>
      </w:tr>
      <w:tr>
        <w:trPr>
          <w:cantSplit w:val="0"/>
          <w:trHeight w:val="167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A">
            <w:pPr>
              <w:numPr>
                <w:ilvl w:val="0"/>
                <w:numId w:val="2"/>
              </w:numPr>
              <w:pBdr>
                <w:top w:space="0" w:sz="0" w:val="nil"/>
                <w:left w:space="0" w:sz="0" w:val="nil"/>
                <w:bottom w:space="0" w:sz="0" w:val="nil"/>
                <w:right w:space="0" w:sz="0" w:val="nil"/>
                <w:between w:space="0" w:sz="0" w:val="nil"/>
              </w:pBdr>
              <w:spacing w:after="120" w:lineRule="auto"/>
              <w:ind w:left="720" w:hanging="360"/>
              <w:rPr>
                <w:color w:val="000000"/>
              </w:rPr>
            </w:pPr>
            <w:r w:rsidDel="00000000" w:rsidR="00000000" w:rsidRPr="00000000">
              <w:rPr>
                <w:color w:val="000000"/>
                <w:rtl w:val="0"/>
              </w:rPr>
              <w:t xml:space="preserve">Perímetro: corresponde a la longitud del borde la figura.</w:t>
            </w:r>
          </w:p>
          <w:p w:rsidR="00000000" w:rsidDel="00000000" w:rsidP="00000000" w:rsidRDefault="00000000" w:rsidRPr="00000000" w14:paraId="000001AB">
            <w:pPr>
              <w:spacing w:after="120" w:lineRule="auto"/>
              <w:rPr/>
            </w:pPr>
            <w:r w:rsidDel="00000000" w:rsidR="00000000" w:rsidRPr="00000000">
              <w:rPr>
                <w:rtl w:val="0"/>
              </w:rPr>
            </w:r>
          </w:p>
          <w:p w:rsidR="00000000" w:rsidDel="00000000" w:rsidP="00000000" w:rsidRDefault="00000000" w:rsidRPr="00000000" w14:paraId="000001AC">
            <w:pPr>
              <w:numPr>
                <w:ilvl w:val="0"/>
                <w:numId w:val="2"/>
              </w:numPr>
              <w:pBdr>
                <w:top w:space="0" w:sz="0" w:val="nil"/>
                <w:left w:space="0" w:sz="0" w:val="nil"/>
                <w:bottom w:space="0" w:sz="0" w:val="nil"/>
                <w:right w:space="0" w:sz="0" w:val="nil"/>
                <w:between w:space="0" w:sz="0" w:val="nil"/>
              </w:pBdr>
              <w:spacing w:after="120" w:lineRule="auto"/>
              <w:ind w:left="720" w:hanging="360"/>
              <w:rPr>
                <w:color w:val="000000"/>
              </w:rPr>
            </w:pPr>
            <w:r w:rsidDel="00000000" w:rsidR="00000000" w:rsidRPr="00000000">
              <w:rPr>
                <w:color w:val="000000"/>
                <w:rtl w:val="0"/>
              </w:rPr>
              <w:t xml:space="preserve">Área: corresponde a la medida de la superficie que la figura ocupa. Con base en esto, cada polígono o figura geométrica plana, tiene una ecuación o procedimiento para establecer la magnitud de su área. Se recomienda leer el documento citado en las referencias y llevar a cabo los ejercicios referenciados para adquirir práctica y destreza en la determinación de áreas.   </w:t>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spacing w:after="120" w:lineRule="auto"/>
        <w:rPr/>
      </w:pPr>
      <w:r w:rsidDel="00000000" w:rsidR="00000000" w:rsidRPr="00000000">
        <w:rPr>
          <w:b w:val="1"/>
          <w:rtl w:val="0"/>
        </w:rPr>
        <w:t xml:space="preserve">Sketch</w:t>
      </w:r>
      <w:r w:rsidDel="00000000" w:rsidR="00000000" w:rsidRPr="00000000">
        <w:rPr>
          <w:rtl w:val="0"/>
        </w:rPr>
      </w:r>
    </w:p>
    <w:tbl>
      <w:tblPr>
        <w:tblStyle w:val="Table3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1">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B2">
            <w:pPr>
              <w:spacing w:after="120" w:lineRule="auto"/>
              <w:rPr>
                <w:color w:val="bfbfbf"/>
              </w:rPr>
            </w:pPr>
            <w:r w:rsidDel="00000000" w:rsidR="00000000" w:rsidRPr="00000000">
              <w:rPr>
                <w:rtl w:val="0"/>
              </w:rPr>
              <w:t xml:space="preserve">Una vez revisados los conceptos básicos de geometría y dibujo técnico, será más fácil y comprensible desarrollar el término </w:t>
            </w:r>
            <w:r w:rsidDel="00000000" w:rsidR="00000000" w:rsidRPr="00000000">
              <w:rPr>
                <w:b w:val="1"/>
                <w:i w:val="1"/>
                <w:rtl w:val="0"/>
              </w:rPr>
              <w:t xml:space="preserve">sketch</w:t>
            </w:r>
            <w:r w:rsidDel="00000000" w:rsidR="00000000" w:rsidRPr="00000000">
              <w:rPr>
                <w:b w:val="1"/>
                <w:rtl w:val="0"/>
              </w:rPr>
              <w:t xml:space="preserve">, </w:t>
            </w:r>
            <w:r w:rsidDel="00000000" w:rsidR="00000000" w:rsidRPr="00000000">
              <w:rPr>
                <w:rtl w:val="0"/>
              </w:rPr>
              <w:t xml:space="preserve">o como se conoce en español </w:t>
            </w:r>
            <w:r w:rsidDel="00000000" w:rsidR="00000000" w:rsidRPr="00000000">
              <w:rPr>
                <w:b w:val="1"/>
                <w:rtl w:val="0"/>
              </w:rPr>
              <w:t xml:space="preserve">boceto. </w:t>
            </w:r>
            <w:r w:rsidDel="00000000" w:rsidR="00000000" w:rsidRPr="00000000">
              <w:rPr>
                <w:rtl w:val="0"/>
              </w:rPr>
              <w:t xml:space="preserve">Un </w:t>
            </w:r>
            <w:r w:rsidDel="00000000" w:rsidR="00000000" w:rsidRPr="00000000">
              <w:rPr>
                <w:i w:val="1"/>
                <w:rtl w:val="0"/>
              </w:rPr>
              <w:t xml:space="preserve">sketch</w:t>
            </w:r>
            <w:r w:rsidDel="00000000" w:rsidR="00000000" w:rsidRPr="00000000">
              <w:rPr>
                <w:rtl w:val="0"/>
              </w:rPr>
              <w:t xml:space="preserve"> o boceto corresponde a una </w:t>
            </w:r>
            <w:r w:rsidDel="00000000" w:rsidR="00000000" w:rsidRPr="00000000">
              <w:rPr>
                <w:b w:val="1"/>
                <w:rtl w:val="0"/>
              </w:rPr>
              <w:t xml:space="preserve">composición gráfica libre, básica y preliminar de una idea</w:t>
            </w:r>
            <w:r w:rsidDel="00000000" w:rsidR="00000000" w:rsidRPr="00000000">
              <w:rPr>
                <w:rtl w:val="0"/>
              </w:rPr>
              <w:t xml:space="preserve"> que una persona o diseñador tiene sobre algún producto o elemento que desea materializar, mediante algún método constructivo o de producción. </w:t>
            </w:r>
            <w:r w:rsidDel="00000000" w:rsidR="00000000" w:rsidRPr="00000000">
              <w:rPr>
                <w:rtl w:val="0"/>
              </w:rPr>
            </w:r>
          </w:p>
        </w:tc>
      </w:tr>
    </w:tbl>
    <w:p w:rsidR="00000000" w:rsidDel="00000000" w:rsidP="00000000" w:rsidRDefault="00000000" w:rsidRPr="00000000" w14:paraId="000001B3">
      <w:pPr>
        <w:spacing w:after="120" w:line="240" w:lineRule="auto"/>
        <w:rPr/>
      </w:pPr>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786"/>
        <w:gridCol w:w="5091"/>
        <w:tblGridChange w:id="0">
          <w:tblGrid>
            <w:gridCol w:w="1535"/>
            <w:gridCol w:w="6786"/>
            <w:gridCol w:w="509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4">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5">
            <w:pPr>
              <w:pStyle w:val="Title"/>
              <w:widowControl w:val="0"/>
              <w:spacing w:line="240" w:lineRule="auto"/>
              <w:jc w:val="center"/>
              <w:rPr>
                <w:sz w:val="22"/>
                <w:szCs w:val="22"/>
              </w:rPr>
            </w:pPr>
            <w:bookmarkStart w:colFirst="0" w:colLast="0" w:name="_heading=h.35nkun2" w:id="6"/>
            <w:bookmarkEnd w:id="6"/>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rPr>
                <w:highlight w:val="yellow"/>
              </w:rPr>
            </w:pPr>
            <w:r w:rsidDel="00000000" w:rsidR="00000000" w:rsidRPr="00000000">
              <w:rPr>
                <w:highlight w:val="yellow"/>
                <w:rtl w:val="0"/>
              </w:rPr>
              <w:t xml:space="preserve">A continuación, encuentre algunas características y ejemplos de un sketch o </w:t>
            </w:r>
            <w:sdt>
              <w:sdtPr>
                <w:tag w:val="goog_rdk_24"/>
              </w:sdtPr>
              <w:sdtContent>
                <w:commentRangeStart w:id="23"/>
              </w:sdtContent>
            </w:sdt>
            <w:r w:rsidDel="00000000" w:rsidR="00000000" w:rsidRPr="00000000">
              <w:rPr>
                <w:highlight w:val="yellow"/>
                <w:rtl w:val="0"/>
              </w:rPr>
              <w:t xml:space="preserve">boceto</w:t>
            </w:r>
            <w:commentRangeEnd w:id="23"/>
            <w:r w:rsidDel="00000000" w:rsidR="00000000" w:rsidRPr="00000000">
              <w:commentReference w:id="23"/>
            </w:r>
            <w:r w:rsidDel="00000000" w:rsidR="00000000" w:rsidRPr="00000000">
              <w:rPr>
                <w:highlight w:val="yellow"/>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1BB">
            <w:pPr>
              <w:widowControl w:val="0"/>
              <w:spacing w:line="240" w:lineRule="auto"/>
              <w:rPr>
                <w:color w:val="999999"/>
              </w:rPr>
            </w:pPr>
            <w:r w:rsidDel="00000000" w:rsidR="00000000" w:rsidRPr="00000000">
              <w:rPr>
                <w:rtl w:val="0"/>
              </w:rPr>
              <w:t xml:space="preserve">El boceto, a diferencia del dibujo técnico, no tiene reglas o técnicas que establezcan un método específico para su realización, depende en gran medida de las capacidades artísticas y destrezas del diseñador o dibujante.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1BE">
            <w:pPr>
              <w:widowControl w:val="0"/>
              <w:spacing w:line="240" w:lineRule="auto"/>
              <w:rPr/>
            </w:pPr>
            <w:r w:rsidDel="00000000" w:rsidR="00000000" w:rsidRPr="00000000">
              <w:rPr/>
              <w:drawing>
                <wp:inline distB="0" distT="0" distL="0" distR="0">
                  <wp:extent cx="3105896" cy="2179305"/>
                  <wp:effectExtent b="0" l="0" r="0" t="0"/>
                  <wp:docPr id="783"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3105896" cy="217930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rtl w:val="0"/>
              </w:rPr>
              <w:t xml:space="preserve">Imagen: </w:t>
            </w:r>
            <w:r w:rsidDel="00000000" w:rsidR="00000000" w:rsidRPr="00000000">
              <w:rPr>
                <w:color w:val="000000"/>
                <w:rtl w:val="0"/>
              </w:rPr>
              <w:t xml:space="preserve">835201_ 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rPr>
                <w:color w:val="999999"/>
              </w:rPr>
            </w:pPr>
            <w:r w:rsidDel="00000000" w:rsidR="00000000" w:rsidRPr="00000000">
              <w:rPr>
                <w:rtl w:val="0"/>
              </w:rPr>
              <w:t xml:space="preserve">Normalmente los bocetos se plasman en papel a través del uso de herramientas de escritura como el lápiz o lapiceros.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rPr/>
            </w:pPr>
            <w:r w:rsidDel="00000000" w:rsidR="00000000" w:rsidRPr="00000000">
              <w:rPr/>
              <w:drawing>
                <wp:inline distB="0" distT="0" distL="0" distR="0">
                  <wp:extent cx="3105896" cy="2179305"/>
                  <wp:effectExtent b="0" l="0" r="0" t="0"/>
                  <wp:docPr id="784"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3105896" cy="217930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rtl w:val="0"/>
              </w:rPr>
              <w:t xml:space="preserve">Imagen: </w:t>
            </w:r>
            <w:r w:rsidDel="00000000" w:rsidR="00000000" w:rsidRPr="00000000">
              <w:rPr>
                <w:color w:val="000000"/>
                <w:rtl w:val="0"/>
              </w:rPr>
              <w:t xml:space="preserve">835201_ 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rPr>
                <w:color w:val="999999"/>
              </w:rPr>
            </w:pPr>
            <w:r w:rsidDel="00000000" w:rsidR="00000000" w:rsidRPr="00000000">
              <w:rPr>
                <w:highlight w:val="yellow"/>
                <w:rtl w:val="0"/>
              </w:rPr>
              <w:t xml:space="preserve">Los </w:t>
            </w:r>
            <w:sdt>
              <w:sdtPr>
                <w:tag w:val="goog_rdk_25"/>
              </w:sdtPr>
              <w:sdtContent>
                <w:commentRangeStart w:id="24"/>
              </w:sdtContent>
            </w:sdt>
            <w:r w:rsidDel="00000000" w:rsidR="00000000" w:rsidRPr="00000000">
              <w:rPr>
                <w:highlight w:val="yellow"/>
                <w:rtl w:val="0"/>
              </w:rPr>
              <w:t xml:space="preserve">bocetos</w:t>
            </w:r>
            <w:commentRangeEnd w:id="24"/>
            <w:r w:rsidDel="00000000" w:rsidR="00000000" w:rsidRPr="00000000">
              <w:commentReference w:id="24"/>
            </w:r>
            <w:r w:rsidDel="00000000" w:rsidR="00000000" w:rsidRPr="00000000">
              <w:rPr>
                <w:rtl w:val="0"/>
              </w:rPr>
              <w:t xml:space="preserve"> se armonizan y complementan con aplicación de color para indicar propiedades como texturas o materiales. las acuarelas, colores o marcadores son utilizados normalmente para lograr la mayor representatividad de estos conceptos.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1C7">
            <w:pPr>
              <w:widowControl w:val="0"/>
              <w:spacing w:line="240" w:lineRule="auto"/>
              <w:rPr/>
            </w:pPr>
            <w:r w:rsidDel="00000000" w:rsidR="00000000" w:rsidRPr="00000000">
              <w:rPr/>
              <w:drawing>
                <wp:inline distB="0" distT="0" distL="0" distR="0">
                  <wp:extent cx="2246805" cy="2321700"/>
                  <wp:effectExtent b="0" l="0" r="0" t="0"/>
                  <wp:docPr id="785"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2246805" cy="2321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rtl w:val="0"/>
              </w:rPr>
              <w:t xml:space="preserve">Imagen: </w:t>
            </w:r>
            <w:r w:rsidDel="00000000" w:rsidR="00000000" w:rsidRPr="00000000">
              <w:rPr>
                <w:color w:val="000000"/>
                <w:rtl w:val="0"/>
              </w:rPr>
              <w:t xml:space="preserve">835201_ i22</w:t>
            </w:r>
          </w:p>
        </w:tc>
      </w:tr>
    </w:tbl>
    <w:p w:rsidR="00000000" w:rsidDel="00000000" w:rsidP="00000000" w:rsidRDefault="00000000" w:rsidRPr="00000000" w14:paraId="000001C9">
      <w:pPr>
        <w:spacing w:after="120" w:line="240" w:lineRule="auto"/>
        <w:rPr/>
      </w:pPr>
      <w:r w:rsidDel="00000000" w:rsidR="00000000" w:rsidRPr="00000000">
        <w:rPr>
          <w:rtl w:val="0"/>
        </w:rPr>
      </w:r>
    </w:p>
    <w:p w:rsidR="00000000" w:rsidDel="00000000" w:rsidP="00000000" w:rsidRDefault="00000000" w:rsidRPr="00000000" w14:paraId="000001CA">
      <w:pPr>
        <w:spacing w:after="120" w:line="240" w:lineRule="auto"/>
        <w:rPr/>
      </w:pPr>
      <w:r w:rsidDel="00000000" w:rsidR="00000000" w:rsidRPr="00000000">
        <w:rPr>
          <w:rtl w:val="0"/>
        </w:rPr>
      </w:r>
    </w:p>
    <w:p w:rsidR="00000000" w:rsidDel="00000000" w:rsidP="00000000" w:rsidRDefault="00000000" w:rsidRPr="00000000" w14:paraId="000001CB">
      <w:pPr>
        <w:spacing w:after="120" w:line="240" w:lineRule="auto"/>
        <w:rPr/>
      </w:pPr>
      <w:r w:rsidDel="00000000" w:rsidR="00000000" w:rsidRPr="00000000">
        <w:rPr>
          <w:rtl w:val="0"/>
        </w:rPr>
      </w:r>
    </w:p>
    <w:p w:rsidR="00000000" w:rsidDel="00000000" w:rsidP="00000000" w:rsidRDefault="00000000" w:rsidRPr="00000000" w14:paraId="000001CC">
      <w:pPr>
        <w:spacing w:after="120" w:line="240" w:lineRule="auto"/>
        <w:rPr/>
      </w:pPr>
      <w:r w:rsidDel="00000000" w:rsidR="00000000" w:rsidRPr="00000000">
        <w:rPr>
          <w:rtl w:val="0"/>
        </w:rPr>
      </w:r>
    </w:p>
    <w:p w:rsidR="00000000" w:rsidDel="00000000" w:rsidP="00000000" w:rsidRDefault="00000000" w:rsidRPr="00000000" w14:paraId="000001CD">
      <w:pPr>
        <w:spacing w:after="120" w:line="240" w:lineRule="auto"/>
        <w:rPr/>
      </w:pPr>
      <w:r w:rsidDel="00000000" w:rsidR="00000000" w:rsidRPr="00000000">
        <w:rPr>
          <w:rtl w:val="0"/>
        </w:rPr>
      </w:r>
    </w:p>
    <w:p w:rsidR="00000000" w:rsidDel="00000000" w:rsidP="00000000" w:rsidRDefault="00000000" w:rsidRPr="00000000" w14:paraId="000001CE">
      <w:pPr>
        <w:spacing w:after="120" w:line="240" w:lineRule="auto"/>
        <w:rPr/>
      </w:pPr>
      <w:r w:rsidDel="00000000" w:rsidR="00000000" w:rsidRPr="00000000">
        <w:rPr>
          <w:rtl w:val="0"/>
        </w:rPr>
      </w:r>
    </w:p>
    <w:tbl>
      <w:tblPr>
        <w:tblStyle w:val="Table3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F">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D0">
            <w:pPr>
              <w:spacing w:after="120" w:lineRule="auto"/>
              <w:rPr/>
            </w:pPr>
            <w:sdt>
              <w:sdtPr>
                <w:tag w:val="goog_rdk_26"/>
              </w:sdtPr>
              <w:sdtContent>
                <w:commentRangeStart w:id="25"/>
              </w:sdtContent>
            </w:sdt>
            <w:commentRangeEnd w:id="25"/>
            <w:r w:rsidDel="00000000" w:rsidR="00000000" w:rsidRPr="00000000">
              <w:commentReference w:id="25"/>
            </w:r>
            <w:r w:rsidDel="00000000" w:rsidR="00000000" w:rsidRPr="00000000">
              <w:rPr>
                <w:rtl w:val="0"/>
              </w:rPr>
              <w:t xml:space="preserve">En la actualidad y gracias a las tecnologías de la información y comunicación, así como algunas 4.0, es posible contar con dispositivos móviles tipo tabletas o celulares con aplicaciones especializadas para el </w:t>
            </w:r>
            <w:r w:rsidDel="00000000" w:rsidR="00000000" w:rsidRPr="00000000">
              <w:rPr>
                <w:i w:val="1"/>
                <w:rtl w:val="0"/>
              </w:rPr>
              <w:t xml:space="preserve">sketch</w:t>
            </w:r>
            <w:r w:rsidDel="00000000" w:rsidR="00000000" w:rsidRPr="00000000">
              <w:rPr>
                <w:rtl w:val="0"/>
              </w:rPr>
              <w:t xml:space="preserve"> o desarrollo de bocetos digitales que agilizan y presentan una mayor gama de opciones al momento de representar o plasmar ideas de diseño. </w:t>
            </w:r>
            <w:r w:rsidDel="00000000" w:rsidR="00000000" w:rsidRPr="00000000">
              <w:drawing>
                <wp:anchor allowOverlap="1" behindDoc="0" distB="0" distT="0" distL="114300" distR="114300" hidden="0" layoutInCell="1" locked="0" relativeHeight="0" simplePos="0">
                  <wp:simplePos x="0" y="0"/>
                  <wp:positionH relativeFrom="column">
                    <wp:posOffset>-17141</wp:posOffset>
                  </wp:positionH>
                  <wp:positionV relativeFrom="paragraph">
                    <wp:posOffset>0</wp:posOffset>
                  </wp:positionV>
                  <wp:extent cx="1757045" cy="1229995"/>
                  <wp:effectExtent b="0" l="0" r="0" t="0"/>
                  <wp:wrapSquare wrapText="bothSides" distB="0" distT="0" distL="114300" distR="114300"/>
                  <wp:docPr id="798" name="image62.jpg"/>
                  <a:graphic>
                    <a:graphicData uri="http://schemas.openxmlformats.org/drawingml/2006/picture">
                      <pic:pic>
                        <pic:nvPicPr>
                          <pic:cNvPr id="0" name="image62.jpg"/>
                          <pic:cNvPicPr preferRelativeResize="0"/>
                        </pic:nvPicPr>
                        <pic:blipFill>
                          <a:blip r:embed="rId72"/>
                          <a:srcRect b="0" l="0" r="0" t="0"/>
                          <a:stretch>
                            <a:fillRect/>
                          </a:stretch>
                        </pic:blipFill>
                        <pic:spPr>
                          <a:xfrm>
                            <a:off x="0" y="0"/>
                            <a:ext cx="1757045" cy="12299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1765462</wp:posOffset>
                  </wp:positionH>
                  <wp:positionV relativeFrom="paragraph">
                    <wp:posOffset>325</wp:posOffset>
                  </wp:positionV>
                  <wp:extent cx="1745615" cy="1221740"/>
                  <wp:effectExtent b="0" l="0" r="0" t="0"/>
                  <wp:wrapSquare wrapText="bothSides" distB="0" distT="0" distL="114300" distR="114300"/>
                  <wp:docPr id="807" name="image86.jpg"/>
                  <a:graphic>
                    <a:graphicData uri="http://schemas.openxmlformats.org/drawingml/2006/picture">
                      <pic:pic>
                        <pic:nvPicPr>
                          <pic:cNvPr id="0" name="image86.jpg"/>
                          <pic:cNvPicPr preferRelativeResize="0"/>
                        </pic:nvPicPr>
                        <pic:blipFill>
                          <a:blip r:embed="rId73"/>
                          <a:srcRect b="0" l="0" r="0" t="0"/>
                          <a:stretch>
                            <a:fillRect/>
                          </a:stretch>
                        </pic:blipFill>
                        <pic:spPr>
                          <a:xfrm>
                            <a:off x="0" y="0"/>
                            <a:ext cx="1745615" cy="12217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3328212</wp:posOffset>
                  </wp:positionH>
                  <wp:positionV relativeFrom="paragraph">
                    <wp:posOffset>162</wp:posOffset>
                  </wp:positionV>
                  <wp:extent cx="1649730" cy="1155065"/>
                  <wp:effectExtent b="0" l="0" r="0" t="0"/>
                  <wp:wrapSquare wrapText="bothSides" distB="0" distT="0" distL="114300" distR="114300"/>
                  <wp:docPr id="746" name="image3.jpg"/>
                  <a:graphic>
                    <a:graphicData uri="http://schemas.openxmlformats.org/drawingml/2006/picture">
                      <pic:pic>
                        <pic:nvPicPr>
                          <pic:cNvPr id="0" name="image3.jpg"/>
                          <pic:cNvPicPr preferRelativeResize="0"/>
                        </pic:nvPicPr>
                        <pic:blipFill>
                          <a:blip r:embed="rId74"/>
                          <a:srcRect b="0" l="0" r="0" t="0"/>
                          <a:stretch>
                            <a:fillRect/>
                          </a:stretch>
                        </pic:blipFill>
                        <pic:spPr>
                          <a:xfrm>
                            <a:off x="0" y="0"/>
                            <a:ext cx="1649730" cy="1155065"/>
                          </a:xfrm>
                          <a:prstGeom prst="rect"/>
                          <a:ln/>
                        </pic:spPr>
                      </pic:pic>
                    </a:graphicData>
                  </a:graphic>
                </wp:anchor>
              </w:drawing>
            </w:r>
          </w:p>
          <w:p w:rsidR="00000000" w:rsidDel="00000000" w:rsidP="00000000" w:rsidRDefault="00000000" w:rsidRPr="00000000" w14:paraId="000001D1">
            <w:pPr>
              <w:rPr>
                <w:color w:val="bfbfbf"/>
              </w:rPr>
            </w:pPr>
            <w:r w:rsidDel="00000000" w:rsidR="00000000" w:rsidRPr="00000000">
              <w:rPr>
                <w:rtl w:val="0"/>
              </w:rPr>
            </w:r>
          </w:p>
        </w:tc>
      </w:tr>
    </w:tbl>
    <w:p w:rsidR="00000000" w:rsidDel="00000000" w:rsidP="00000000" w:rsidRDefault="00000000" w:rsidRPr="00000000" w14:paraId="000001D2">
      <w:pPr>
        <w:spacing w:after="120" w:line="240" w:lineRule="auto"/>
        <w:rPr/>
      </w:pPr>
      <w:r w:rsidDel="00000000" w:rsidR="00000000" w:rsidRPr="00000000">
        <w:rPr>
          <w:rtl w:val="0"/>
        </w:rPr>
      </w:r>
    </w:p>
    <w:p w:rsidR="00000000" w:rsidDel="00000000" w:rsidP="00000000" w:rsidRDefault="00000000" w:rsidRPr="00000000" w14:paraId="000001D3">
      <w:pPr>
        <w:spacing w:after="120" w:line="240" w:lineRule="auto"/>
        <w:rPr>
          <w:b w:val="1"/>
          <w:color w:val="000000"/>
        </w:rPr>
      </w:pPr>
      <w:r w:rsidDel="00000000" w:rsidR="00000000" w:rsidRPr="00000000">
        <w:rPr>
          <w:b w:val="1"/>
          <w:color w:val="000000"/>
          <w:rtl w:val="0"/>
        </w:rPr>
        <w:t xml:space="preserve">4. Dibujo con perspectivas, utilización de uno y más puntos de fuga</w:t>
      </w:r>
    </w:p>
    <w:p w:rsidR="00000000" w:rsidDel="00000000" w:rsidP="00000000" w:rsidRDefault="00000000" w:rsidRPr="00000000" w14:paraId="000001D4">
      <w:pPr>
        <w:spacing w:after="120" w:line="240" w:lineRule="auto"/>
        <w:rPr/>
      </w:pPr>
      <w:r w:rsidDel="00000000" w:rsidR="00000000" w:rsidRPr="00000000">
        <w:rPr>
          <w:rtl w:val="0"/>
        </w:rPr>
      </w:r>
    </w:p>
    <w:tbl>
      <w:tblPr>
        <w:tblStyle w:val="Table3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D6">
            <w:pPr>
              <w:spacing w:after="120" w:lineRule="auto"/>
              <w:rPr/>
            </w:pPr>
            <w:r w:rsidDel="00000000" w:rsidR="00000000" w:rsidRPr="00000000">
              <w:rPr>
                <w:rtl w:val="0"/>
              </w:rPr>
              <w:t xml:space="preserve">La perspectiva en el dibujo es la técnica que le permite al diseñador o proyectista </w:t>
            </w:r>
            <w:r w:rsidDel="00000000" w:rsidR="00000000" w:rsidRPr="00000000">
              <w:rPr>
                <w:b w:val="1"/>
                <w:rtl w:val="0"/>
              </w:rPr>
              <w:t xml:space="preserve">trasmitirle al espectador la sensación de profundidad o un espacio de tres dimensiones</w:t>
            </w:r>
            <w:r w:rsidDel="00000000" w:rsidR="00000000" w:rsidRPr="00000000">
              <w:rPr>
                <w:rtl w:val="0"/>
              </w:rPr>
              <w:t xml:space="preserve"> en una ilustración, boceto o creación en un recurso plano como una hoja.</w:t>
            </w:r>
          </w:p>
        </w:tc>
      </w:tr>
    </w:tbl>
    <w:p w:rsidR="00000000" w:rsidDel="00000000" w:rsidP="00000000" w:rsidRDefault="00000000" w:rsidRPr="00000000" w14:paraId="000001D7">
      <w:pPr>
        <w:spacing w:after="120" w:line="240" w:lineRule="auto"/>
        <w:rPr/>
      </w:pPr>
      <w:r w:rsidDel="00000000" w:rsidR="00000000" w:rsidRPr="00000000">
        <w:rPr>
          <w:rtl w:val="0"/>
        </w:rPr>
      </w:r>
    </w:p>
    <w:tbl>
      <w:tblPr>
        <w:tblStyle w:val="Table3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8">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9">
            <w:pPr>
              <w:pStyle w:val="Title"/>
              <w:widowControl w:val="0"/>
              <w:jc w:val="center"/>
              <w:rPr>
                <w:sz w:val="22"/>
                <w:szCs w:val="22"/>
              </w:rPr>
            </w:pPr>
            <w:bookmarkStart w:colFirst="0" w:colLast="0" w:name="_heading=h.3znysh7" w:id="7"/>
            <w:bookmarkEnd w:id="7"/>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DB">
            <w:pPr>
              <w:spacing w:after="120" w:lineRule="auto"/>
              <w:rPr/>
            </w:pPr>
            <w:r w:rsidDel="00000000" w:rsidR="00000000" w:rsidRPr="00000000">
              <w:rPr>
                <w:rtl w:val="0"/>
              </w:rPr>
              <w:t xml:space="preserve">El proceso constructivo de dibujos, ilustraciones o bocetos con perspectiva consta de elementos como: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C">
            <w:pPr>
              <w:widowControl w:val="0"/>
              <w:jc w:val="center"/>
              <w:rPr/>
            </w:pPr>
            <w:r w:rsidDel="00000000" w:rsidR="00000000" w:rsidRPr="00000000">
              <w:rPr/>
              <w:drawing>
                <wp:inline distB="0" distT="0" distL="0" distR="0">
                  <wp:extent cx="2945130" cy="1757045"/>
                  <wp:effectExtent b="0" l="0" r="0" t="0"/>
                  <wp:docPr id="786"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2945130" cy="175704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widowControl w:val="0"/>
              <w:rPr>
                <w:b w:val="1"/>
              </w:rPr>
            </w:pPr>
            <w:r w:rsidDel="00000000" w:rsidR="00000000" w:rsidRPr="00000000">
              <w:rPr>
                <w:b w:val="1"/>
                <w:rtl w:val="0"/>
              </w:rPr>
              <w:t xml:space="preserve">Imagen: </w:t>
            </w:r>
            <w:sdt>
              <w:sdtPr>
                <w:tag w:val="goog_rdk_27"/>
              </w:sdtPr>
              <w:sdtContent>
                <w:commentRangeStart w:id="26"/>
              </w:sdtContent>
            </w:sdt>
            <w:r w:rsidDel="00000000" w:rsidR="00000000" w:rsidRPr="00000000">
              <w:rPr>
                <w:color w:val="666666"/>
                <w:rtl w:val="0"/>
              </w:rPr>
              <w:t xml:space="preserve">imagen</w:t>
            </w:r>
            <w:commentRangeEnd w:id="26"/>
            <w:r w:rsidDel="00000000" w:rsidR="00000000" w:rsidRPr="00000000">
              <w:commentReference w:id="26"/>
            </w:r>
            <w:r w:rsidDel="00000000" w:rsidR="00000000" w:rsidRPr="00000000">
              <w:rPr>
                <w:color w:val="666666"/>
                <w:rtl w:val="0"/>
              </w:rPr>
              <w:t xml:space="preserve"> 835201_ i24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F">
            <w:pPr>
              <w:ind w:left="360" w:firstLine="0"/>
              <w:rPr>
                <w:b w:val="1"/>
              </w:rPr>
            </w:pPr>
            <w:r w:rsidDel="00000000" w:rsidR="00000000" w:rsidRPr="00000000">
              <w:rPr>
                <w:b w:val="1"/>
                <w:rtl w:val="0"/>
              </w:rPr>
              <w:t xml:space="preserve">Visual </w:t>
            </w:r>
          </w:p>
          <w:p w:rsidR="00000000" w:rsidDel="00000000" w:rsidP="00000000" w:rsidRDefault="00000000" w:rsidRPr="00000000" w14:paraId="000001E0">
            <w:pPr>
              <w:ind w:left="360" w:firstLine="0"/>
              <w:rPr/>
            </w:pPr>
            <w:r w:rsidDel="00000000" w:rsidR="00000000" w:rsidRPr="00000000">
              <w:rPr>
                <w:rtl w:val="0"/>
              </w:rPr>
              <w:t xml:space="preserve">Es una línea imaginaria que parte de los ojos del espectador y se dirige al infinito.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2">
            <w:pPr>
              <w:ind w:left="360" w:firstLine="0"/>
              <w:rPr/>
            </w:pPr>
            <w:r w:rsidDel="00000000" w:rsidR="00000000" w:rsidRPr="00000000">
              <w:rPr>
                <w:b w:val="1"/>
                <w:rtl w:val="0"/>
              </w:rPr>
              <w:t xml:space="preserve">Línea de horizonte</w:t>
            </w:r>
            <w:r w:rsidDel="00000000" w:rsidR="00000000" w:rsidRPr="00000000">
              <w:rPr>
                <w:rtl w:val="0"/>
              </w:rPr>
              <w:t xml:space="preserve"> </w:t>
            </w:r>
          </w:p>
          <w:p w:rsidR="00000000" w:rsidDel="00000000" w:rsidP="00000000" w:rsidRDefault="00000000" w:rsidRPr="00000000" w14:paraId="000001E3">
            <w:pPr>
              <w:ind w:left="360" w:firstLine="0"/>
              <w:rPr/>
            </w:pPr>
            <w:r w:rsidDel="00000000" w:rsidR="00000000" w:rsidRPr="00000000">
              <w:rPr>
                <w:rtl w:val="0"/>
              </w:rPr>
              <w:t xml:space="preserve">Es una línea horizontal que atraviesa el cuadro del dibujo por el punto de intersección con la visual.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5">
            <w:pPr>
              <w:ind w:left="360" w:firstLine="0"/>
              <w:rPr>
                <w:b w:val="1"/>
              </w:rPr>
            </w:pPr>
            <w:r w:rsidDel="00000000" w:rsidR="00000000" w:rsidRPr="00000000">
              <w:rPr>
                <w:b w:val="1"/>
                <w:rtl w:val="0"/>
              </w:rPr>
              <w:t xml:space="preserve">Base del espectador </w:t>
            </w:r>
          </w:p>
          <w:p w:rsidR="00000000" w:rsidDel="00000000" w:rsidP="00000000" w:rsidRDefault="00000000" w:rsidRPr="00000000" w14:paraId="000001E6">
            <w:pPr>
              <w:ind w:left="360" w:firstLine="0"/>
              <w:rPr/>
            </w:pPr>
            <w:r w:rsidDel="00000000" w:rsidR="00000000" w:rsidRPr="00000000">
              <w:rPr>
                <w:rtl w:val="0"/>
              </w:rPr>
              <w:t xml:space="preserve">Punto en el plano de tierra sobre el que se encuentra el observador.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8">
            <w:pPr>
              <w:ind w:left="360" w:firstLine="0"/>
              <w:rPr>
                <w:b w:val="1"/>
              </w:rPr>
            </w:pPr>
            <w:r w:rsidDel="00000000" w:rsidR="00000000" w:rsidRPr="00000000">
              <w:rPr>
                <w:b w:val="1"/>
                <w:rtl w:val="0"/>
              </w:rPr>
              <w:t xml:space="preserve">Cuadro o plano del cuadro </w:t>
            </w:r>
          </w:p>
          <w:p w:rsidR="00000000" w:rsidDel="00000000" w:rsidP="00000000" w:rsidRDefault="00000000" w:rsidRPr="00000000" w14:paraId="000001E9">
            <w:pPr>
              <w:ind w:left="360" w:firstLine="0"/>
              <w:rPr/>
            </w:pPr>
            <w:r w:rsidDel="00000000" w:rsidR="00000000" w:rsidRPr="00000000">
              <w:rPr>
                <w:rtl w:val="0"/>
              </w:rPr>
              <w:t xml:space="preserve">Es el plano vertical que puede imaginarse como una lámina transparente o de vidrio delante del espectador y a través del cual se ve el objeto.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B">
            <w:pPr>
              <w:ind w:left="360" w:firstLine="0"/>
              <w:rPr>
                <w:b w:val="1"/>
              </w:rPr>
            </w:pPr>
            <w:r w:rsidDel="00000000" w:rsidR="00000000" w:rsidRPr="00000000">
              <w:rPr>
                <w:b w:val="1"/>
                <w:rtl w:val="0"/>
              </w:rPr>
              <w:t xml:space="preserve">Línea de tierra </w:t>
            </w:r>
          </w:p>
          <w:p w:rsidR="00000000" w:rsidDel="00000000" w:rsidP="00000000" w:rsidRDefault="00000000" w:rsidRPr="00000000" w14:paraId="000001EC">
            <w:pPr>
              <w:ind w:left="360" w:firstLine="0"/>
              <w:rPr/>
            </w:pPr>
            <w:r w:rsidDel="00000000" w:rsidR="00000000" w:rsidRPr="00000000">
              <w:rPr>
                <w:rtl w:val="0"/>
              </w:rPr>
              <w:t xml:space="preserve">Es la línea horizontal que representa la intersección del cuadro con el plano de tierra.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E">
            <w:pPr>
              <w:ind w:left="360" w:firstLine="0"/>
              <w:rPr>
                <w:b w:val="1"/>
              </w:rPr>
            </w:pPr>
            <w:r w:rsidDel="00000000" w:rsidR="00000000" w:rsidRPr="00000000">
              <w:rPr>
                <w:b w:val="1"/>
                <w:rtl w:val="0"/>
              </w:rPr>
              <w:t xml:space="preserve">Plano de tierra </w:t>
            </w:r>
          </w:p>
          <w:p w:rsidR="00000000" w:rsidDel="00000000" w:rsidP="00000000" w:rsidRDefault="00000000" w:rsidRPr="00000000" w14:paraId="000001EF">
            <w:pPr>
              <w:ind w:left="360" w:firstLine="0"/>
              <w:rPr/>
            </w:pPr>
            <w:r w:rsidDel="00000000" w:rsidR="00000000" w:rsidRPr="00000000">
              <w:rPr>
                <w:rtl w:val="0"/>
              </w:rPr>
              <w:t xml:space="preserve">Es el plano horizontal sobre el que se encuentra el espectador.</w:t>
            </w:r>
          </w:p>
          <w:p w:rsidR="00000000" w:rsidDel="00000000" w:rsidP="00000000" w:rsidRDefault="00000000" w:rsidRPr="00000000" w14:paraId="000001F0">
            <w:pPr>
              <w:widowControl w:val="0"/>
              <w:rPr>
                <w:b w:val="1"/>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2">
            <w:pPr>
              <w:ind w:left="360" w:firstLine="0"/>
              <w:rPr>
                <w:b w:val="1"/>
              </w:rPr>
            </w:pPr>
            <w:r w:rsidDel="00000000" w:rsidR="00000000" w:rsidRPr="00000000">
              <w:rPr>
                <w:b w:val="1"/>
                <w:rtl w:val="0"/>
              </w:rPr>
              <w:t xml:space="preserve">Cono de visión</w:t>
            </w:r>
          </w:p>
          <w:p w:rsidR="00000000" w:rsidDel="00000000" w:rsidP="00000000" w:rsidRDefault="00000000" w:rsidRPr="00000000" w14:paraId="000001F3">
            <w:pPr>
              <w:ind w:left="360" w:firstLine="0"/>
              <w:rPr/>
            </w:pPr>
            <w:r w:rsidDel="00000000" w:rsidR="00000000" w:rsidRPr="00000000">
              <w:rPr>
                <w:rtl w:val="0"/>
              </w:rPr>
              <w:t xml:space="preserve">Hace referencia al campo visual que tiene el espectador.</w:t>
            </w:r>
          </w:p>
          <w:p w:rsidR="00000000" w:rsidDel="00000000" w:rsidP="00000000" w:rsidRDefault="00000000" w:rsidRPr="00000000" w14:paraId="000001F4">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6">
            <w:pPr>
              <w:ind w:left="360" w:firstLine="0"/>
              <w:rPr/>
            </w:pPr>
            <w:r w:rsidDel="00000000" w:rsidR="00000000" w:rsidRPr="00000000">
              <w:rPr>
                <w:b w:val="1"/>
                <w:rtl w:val="0"/>
              </w:rPr>
              <w:t xml:space="preserve">Escorzo, acortamiento</w:t>
            </w:r>
            <w:r w:rsidDel="00000000" w:rsidR="00000000" w:rsidRPr="00000000">
              <w:rPr>
                <w:rtl w:val="0"/>
              </w:rPr>
              <w:t xml:space="preserve"> </w:t>
            </w:r>
          </w:p>
          <w:p w:rsidR="00000000" w:rsidDel="00000000" w:rsidP="00000000" w:rsidRDefault="00000000" w:rsidRPr="00000000" w14:paraId="000001F7">
            <w:pPr>
              <w:ind w:left="360" w:firstLine="0"/>
              <w:rPr/>
            </w:pPr>
            <w:r w:rsidDel="00000000" w:rsidR="00000000" w:rsidRPr="00000000">
              <w:rPr>
                <w:rtl w:val="0"/>
              </w:rPr>
              <w:t xml:space="preserve">Hace referencia al tamaño más pequeño de los objetos que en un dibujo en perspectiva se muestran más lejos. Si la perspectiva es pequeña, el escorzo es lento y gradual, en las perspectivas intensas, el escorzo o acortamiento es mucho más pronunciado.</w:t>
            </w:r>
          </w:p>
          <w:p w:rsidR="00000000" w:rsidDel="00000000" w:rsidP="00000000" w:rsidRDefault="00000000" w:rsidRPr="00000000" w14:paraId="000001F8">
            <w:pPr>
              <w:widowControl w:val="0"/>
              <w:rPr>
                <w:b w:val="1"/>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A">
            <w:pPr>
              <w:ind w:left="360" w:firstLine="0"/>
              <w:rPr/>
            </w:pPr>
            <w:r w:rsidDel="00000000" w:rsidR="00000000" w:rsidRPr="00000000">
              <w:rPr>
                <w:b w:val="1"/>
                <w:rtl w:val="0"/>
              </w:rPr>
              <w:t xml:space="preserve">Posición del espectador</w:t>
            </w:r>
            <w:r w:rsidDel="00000000" w:rsidR="00000000" w:rsidRPr="00000000">
              <w:rPr>
                <w:rtl w:val="0"/>
              </w:rPr>
              <w:t xml:space="preserve"> </w:t>
            </w:r>
          </w:p>
          <w:p w:rsidR="00000000" w:rsidDel="00000000" w:rsidP="00000000" w:rsidRDefault="00000000" w:rsidRPr="00000000" w14:paraId="000001FB">
            <w:pPr>
              <w:ind w:left="360" w:firstLine="0"/>
              <w:rPr/>
            </w:pPr>
            <w:r w:rsidDel="00000000" w:rsidR="00000000" w:rsidRPr="00000000">
              <w:rPr>
                <w:rtl w:val="0"/>
              </w:rPr>
              <w:t xml:space="preserve">La posición del observador, o la impresión desde un punto de observación sobre un dibujo que se quiera dar, hace que también cambie la visión del objeto u objetos contenidos en el dibujo. Cuanto más cerca se encuentra el espectador, un mayor escorzo se aprecia en el dibujo, aunque el tamaño del objeto no cambie excesivamente.</w:t>
            </w:r>
          </w:p>
          <w:p w:rsidR="00000000" w:rsidDel="00000000" w:rsidP="00000000" w:rsidRDefault="00000000" w:rsidRPr="00000000" w14:paraId="000001FC">
            <w:pPr>
              <w:widowControl w:val="0"/>
              <w:rPr>
                <w:b w:val="1"/>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E">
            <w:pPr>
              <w:ind w:left="360" w:firstLine="0"/>
              <w:rPr/>
            </w:pPr>
            <w:r w:rsidDel="00000000" w:rsidR="00000000" w:rsidRPr="00000000">
              <w:rPr>
                <w:b w:val="1"/>
                <w:rtl w:val="0"/>
              </w:rPr>
              <w:t xml:space="preserve">Posición en el cuadro</w:t>
            </w:r>
            <w:r w:rsidDel="00000000" w:rsidR="00000000" w:rsidRPr="00000000">
              <w:rPr>
                <w:rtl w:val="0"/>
              </w:rPr>
              <w:t xml:space="preserve"> </w:t>
            </w:r>
          </w:p>
          <w:p w:rsidR="00000000" w:rsidDel="00000000" w:rsidP="00000000" w:rsidRDefault="00000000" w:rsidRPr="00000000" w14:paraId="000001FF">
            <w:pPr>
              <w:ind w:left="360" w:firstLine="0"/>
              <w:rPr/>
            </w:pPr>
            <w:r w:rsidDel="00000000" w:rsidR="00000000" w:rsidRPr="00000000">
              <w:rPr>
                <w:rtl w:val="0"/>
              </w:rPr>
              <w:t xml:space="preserve">Si el objeto y el espectador permanecen en posiciones fijas y se altera la localización del cuadro, el tamaño de la imagen puede variar considerablemente. Si el cuadro se encuentra cerca del objeto, el tamaño de la imagen experimenta tan solo una pequeña reducción respecto al tamaño del objeto, si el cuadro está muy lejos del objeto, es decir, cerca del espectador, la imagen se representa de menor tamaño.</w:t>
            </w:r>
          </w:p>
        </w:tc>
      </w:tr>
    </w:tbl>
    <w:p w:rsidR="00000000" w:rsidDel="00000000" w:rsidP="00000000" w:rsidRDefault="00000000" w:rsidRPr="00000000" w14:paraId="00000201">
      <w:pPr>
        <w:spacing w:after="120" w:line="240" w:lineRule="auto"/>
        <w:ind w:left="360" w:firstLine="360"/>
        <w:rPr/>
      </w:pPr>
      <w:r w:rsidDel="00000000" w:rsidR="00000000" w:rsidRPr="00000000">
        <w:rPr>
          <w:rtl w:val="0"/>
        </w:rPr>
        <w:t xml:space="preserve">Way, M. (1991) </w:t>
      </w:r>
      <w:r w:rsidDel="00000000" w:rsidR="00000000" w:rsidRPr="00000000">
        <w:rPr>
          <w:i w:val="1"/>
          <w:rtl w:val="0"/>
        </w:rPr>
        <w:t xml:space="preserve">Dibujo con perspectivas, utilización de uno y más puntos de fuga.</w:t>
      </w:r>
      <w:r w:rsidDel="00000000" w:rsidR="00000000" w:rsidRPr="00000000">
        <w:rPr>
          <w:rtl w:val="0"/>
        </w:rPr>
      </w:r>
    </w:p>
    <w:p w:rsidR="00000000" w:rsidDel="00000000" w:rsidP="00000000" w:rsidRDefault="00000000" w:rsidRPr="00000000" w14:paraId="00000202">
      <w:pPr>
        <w:spacing w:after="120" w:line="240" w:lineRule="auto"/>
        <w:rPr/>
      </w:pPr>
      <w:r w:rsidDel="00000000" w:rsidR="00000000" w:rsidRPr="00000000">
        <w:rPr>
          <w:rtl w:val="0"/>
        </w:rPr>
      </w:r>
    </w:p>
    <w:tbl>
      <w:tblPr>
        <w:tblStyle w:val="Table3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4">
            <w:pPr>
              <w:pStyle w:val="Title"/>
              <w:jc w:val="center"/>
              <w:rPr>
                <w:sz w:val="22"/>
                <w:szCs w:val="22"/>
              </w:rPr>
            </w:pPr>
            <w:r w:rsidDel="00000000" w:rsidR="00000000" w:rsidRPr="00000000">
              <w:rPr>
                <w:sz w:val="22"/>
                <w:szCs w:val="22"/>
                <w:rtl w:val="0"/>
              </w:rPr>
              <w:t xml:space="preserve">Cajón de texto de color</w:t>
            </w:r>
          </w:p>
        </w:tc>
      </w:tr>
      <w:tr>
        <w:trPr>
          <w:cantSplit w:val="0"/>
          <w:trHeight w:val="276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5">
            <w:pPr>
              <w:spacing w:after="120" w:lineRule="auto"/>
              <w:ind w:left="360" w:firstLine="0"/>
              <w:rPr/>
            </w:pPr>
            <w:r w:rsidDel="00000000" w:rsidR="00000000" w:rsidRPr="00000000">
              <w:rPr>
                <w:b w:val="1"/>
                <w:rtl w:val="0"/>
              </w:rPr>
              <w:t xml:space="preserve">El principio de convergencia</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o, como a veces se le llama, </w:t>
            </w:r>
            <w:r w:rsidDel="00000000" w:rsidR="00000000" w:rsidRPr="00000000">
              <w:rPr>
                <w:b w:val="1"/>
                <w:rtl w:val="0"/>
              </w:rPr>
              <w:t xml:space="preserve">punto de fuga, </w:t>
            </w:r>
            <w:r w:rsidDel="00000000" w:rsidR="00000000" w:rsidRPr="00000000">
              <w:rPr>
                <w:rtl w:val="0"/>
              </w:rPr>
              <w:t xml:space="preserve">corresponde al punto ubicado sobre la línea del horizonte, sobre el cual convergen las líneas oblicuas o las tres dimensiones que en la realidad, son </w:t>
            </w:r>
            <w:sdt>
              <w:sdtPr>
                <w:tag w:val="goog_rdk_28"/>
              </w:sdtPr>
              <w:sdtContent>
                <w:commentRangeStart w:id="27"/>
              </w:sdtContent>
            </w:sdt>
            <w:r w:rsidDel="00000000" w:rsidR="00000000" w:rsidRPr="00000000">
              <w:rPr>
                <w:rtl w:val="0"/>
              </w:rPr>
              <w:t xml:space="preserve">paralelas</w:t>
            </w:r>
            <w:commentRangeEnd w:id="27"/>
            <w:r w:rsidDel="00000000" w:rsidR="00000000" w:rsidRPr="00000000">
              <w:commentReference w:id="27"/>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229870</wp:posOffset>
                  </wp:positionH>
                  <wp:positionV relativeFrom="paragraph">
                    <wp:posOffset>3175</wp:posOffset>
                  </wp:positionV>
                  <wp:extent cx="2604770" cy="1701165"/>
                  <wp:effectExtent b="0" l="0" r="0" t="0"/>
                  <wp:wrapSquare wrapText="bothSides" distB="0" distT="0" distL="114300" distR="114300"/>
                  <wp:docPr id="793" name="image63.png"/>
                  <a:graphic>
                    <a:graphicData uri="http://schemas.openxmlformats.org/drawingml/2006/picture">
                      <pic:pic>
                        <pic:nvPicPr>
                          <pic:cNvPr id="0" name="image63.png"/>
                          <pic:cNvPicPr preferRelativeResize="0"/>
                        </pic:nvPicPr>
                        <pic:blipFill>
                          <a:blip r:embed="rId76"/>
                          <a:srcRect b="0" l="0" r="0" t="6899"/>
                          <a:stretch>
                            <a:fillRect/>
                          </a:stretch>
                        </pic:blipFill>
                        <pic:spPr>
                          <a:xfrm>
                            <a:off x="0" y="0"/>
                            <a:ext cx="2604770" cy="1701165"/>
                          </a:xfrm>
                          <a:prstGeom prst="rect"/>
                          <a:ln/>
                        </pic:spPr>
                      </pic:pic>
                    </a:graphicData>
                  </a:graphic>
                </wp:anchor>
              </w:drawing>
            </w:r>
          </w:p>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rPr>
                <w:color w:val="b7b7b7"/>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101601</wp:posOffset>
                      </wp:positionH>
                      <wp:positionV relativeFrom="paragraph">
                        <wp:posOffset>414020</wp:posOffset>
                      </wp:positionV>
                      <wp:extent cx="6789775" cy="615315"/>
                      <wp:effectExtent b="0" l="0" r="0" t="0"/>
                      <wp:wrapNone/>
                      <wp:docPr id="715" name=""/>
                      <a:graphic>
                        <a:graphicData uri="http://schemas.microsoft.com/office/word/2010/wordprocessingShape">
                          <wps:wsp>
                            <wps:cNvSpPr/>
                            <wps:cNvPr id="11" name="Shape 11"/>
                            <wps:spPr>
                              <a:xfrm>
                                <a:off x="1960638" y="3481868"/>
                                <a:ext cx="6770725" cy="59626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Utilizar como pie de imagen: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Ejemplo del boceto de un mueble en perspectiva utilizando un punto de fuga sobre la línea del horizonte.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101601</wp:posOffset>
                      </wp:positionH>
                      <wp:positionV relativeFrom="paragraph">
                        <wp:posOffset>414020</wp:posOffset>
                      </wp:positionV>
                      <wp:extent cx="6789775" cy="615315"/>
                      <wp:effectExtent b="0" l="0" r="0" t="0"/>
                      <wp:wrapNone/>
                      <wp:docPr id="715" name="image69.png"/>
                      <a:graphic>
                        <a:graphicData uri="http://schemas.openxmlformats.org/drawingml/2006/picture">
                          <pic:pic>
                            <pic:nvPicPr>
                              <pic:cNvPr id="0" name="image69.png"/>
                              <pic:cNvPicPr preferRelativeResize="0"/>
                            </pic:nvPicPr>
                            <pic:blipFill>
                              <a:blip r:embed="rId77"/>
                              <a:srcRect/>
                              <a:stretch>
                                <a:fillRect/>
                              </a:stretch>
                            </pic:blipFill>
                            <pic:spPr>
                              <a:xfrm>
                                <a:off x="0" y="0"/>
                                <a:ext cx="6789775" cy="615315"/>
                              </a:xfrm>
                              <a:prstGeom prst="rect"/>
                              <a:ln/>
                            </pic:spPr>
                          </pic:pic>
                        </a:graphicData>
                      </a:graphic>
                    </wp:anchor>
                  </w:drawing>
                </mc:Fallback>
              </mc:AlternateContent>
            </w:r>
          </w:p>
        </w:tc>
      </w:tr>
    </w:tbl>
    <w:p w:rsidR="00000000" w:rsidDel="00000000" w:rsidP="00000000" w:rsidRDefault="00000000" w:rsidRPr="00000000" w14:paraId="00000208">
      <w:pPr>
        <w:spacing w:after="120" w:line="240" w:lineRule="auto"/>
        <w:rPr/>
      </w:pPr>
      <w:r w:rsidDel="00000000" w:rsidR="00000000" w:rsidRPr="00000000">
        <w:rPr>
          <w:rtl w:val="0"/>
        </w:rPr>
      </w:r>
    </w:p>
    <w:p w:rsidR="00000000" w:rsidDel="00000000" w:rsidP="00000000" w:rsidRDefault="00000000" w:rsidRPr="00000000" w14:paraId="00000209">
      <w:pPr>
        <w:spacing w:after="120" w:lineRule="auto"/>
        <w:rPr/>
      </w:pPr>
      <w:r w:rsidDel="00000000" w:rsidR="00000000" w:rsidRPr="00000000">
        <w:rPr>
          <w:b w:val="1"/>
          <w:highlight w:val="yellow"/>
          <w:rtl w:val="0"/>
        </w:rPr>
        <w:t xml:space="preserve">La utilización de</w:t>
      </w:r>
      <w:r w:rsidDel="00000000" w:rsidR="00000000" w:rsidRPr="00000000">
        <w:rPr>
          <w:highlight w:val="yellow"/>
          <w:rtl w:val="0"/>
        </w:rPr>
        <w:t xml:space="preserve"> </w:t>
      </w:r>
      <w:r w:rsidDel="00000000" w:rsidR="00000000" w:rsidRPr="00000000">
        <w:rPr>
          <w:b w:val="1"/>
          <w:highlight w:val="yellow"/>
          <w:rtl w:val="0"/>
        </w:rPr>
        <w:t xml:space="preserve">dos puntos de </w:t>
      </w:r>
      <w:sdt>
        <w:sdtPr>
          <w:tag w:val="goog_rdk_29"/>
        </w:sdtPr>
        <w:sdtContent>
          <w:commentRangeStart w:id="28"/>
        </w:sdtContent>
      </w:sdt>
      <w:r w:rsidDel="00000000" w:rsidR="00000000" w:rsidRPr="00000000">
        <w:rPr>
          <w:b w:val="1"/>
          <w:highlight w:val="yellow"/>
          <w:rtl w:val="0"/>
        </w:rPr>
        <w:t xml:space="preserve">fuga</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0A">
      <w:pPr>
        <w:spacing w:after="120" w:line="240" w:lineRule="auto"/>
        <w:rPr/>
      </w:pPr>
      <w:r w:rsidDel="00000000" w:rsidR="00000000" w:rsidRPr="00000000">
        <w:rPr>
          <w:rtl w:val="0"/>
        </w:rPr>
      </w:r>
    </w:p>
    <w:p w:rsidR="00000000" w:rsidDel="00000000" w:rsidP="00000000" w:rsidRDefault="00000000" w:rsidRPr="00000000" w14:paraId="0000020B">
      <w:pPr>
        <w:spacing w:after="120" w:line="240" w:lineRule="auto"/>
        <w:rPr/>
      </w:pPr>
      <w:r w:rsidDel="00000000" w:rsidR="00000000" w:rsidRPr="00000000">
        <w:rPr>
          <w:rtl w:val="0"/>
        </w:rPr>
      </w:r>
    </w:p>
    <w:tbl>
      <w:tblPr>
        <w:tblStyle w:val="Table37"/>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534"/>
        <w:gridCol w:w="5343"/>
        <w:tblGridChange w:id="0">
          <w:tblGrid>
            <w:gridCol w:w="1535"/>
            <w:gridCol w:w="6534"/>
            <w:gridCol w:w="534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C">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D">
            <w:pPr>
              <w:pStyle w:val="Title"/>
              <w:widowControl w:val="0"/>
              <w:spacing w:line="240" w:lineRule="auto"/>
              <w:jc w:val="center"/>
              <w:rPr>
                <w:sz w:val="22"/>
                <w:szCs w:val="22"/>
              </w:rPr>
            </w:pPr>
            <w:bookmarkStart w:colFirst="0" w:colLast="0" w:name="_heading=h.1ksv4uv" w:id="8"/>
            <w:bookmarkEnd w:id="8"/>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10">
            <w:pPr>
              <w:widowControl w:val="0"/>
              <w:spacing w:line="240" w:lineRule="auto"/>
              <w:rPr>
                <w:highlight w:val="yellow"/>
              </w:rPr>
            </w:pPr>
            <w:sdt>
              <w:sdtPr>
                <w:tag w:val="goog_rdk_30"/>
              </w:sdtPr>
              <w:sdtContent>
                <w:commentRangeStart w:id="29"/>
              </w:sdtContent>
            </w:sdt>
            <w:r w:rsidDel="00000000" w:rsidR="00000000" w:rsidRPr="00000000">
              <w:rPr>
                <w:highlight w:val="yellow"/>
                <w:rtl w:val="0"/>
              </w:rPr>
              <w:t xml:space="preserve">Tenemos</w:t>
            </w:r>
            <w:commentRangeEnd w:id="29"/>
            <w:r w:rsidDel="00000000" w:rsidR="00000000" w:rsidRPr="00000000">
              <w:commentReference w:id="29"/>
            </w:r>
            <w:r w:rsidDel="00000000" w:rsidR="00000000" w:rsidRPr="00000000">
              <w:rPr>
                <w:highlight w:val="yellow"/>
                <w:rtl w:val="0"/>
              </w:rPr>
              <w:t xml:space="preserve"> comprensión sobre el uso de un punto de fuga, observe en la siguiente información donde se puede ver cuando tenemos más de un solo punto.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2">
            <w:pPr>
              <w:spacing w:after="120" w:lineRule="auto"/>
              <w:rPr/>
            </w:pPr>
            <w:r w:rsidDel="00000000" w:rsidR="00000000" w:rsidRPr="00000000">
              <w:rPr>
                <w:rtl w:val="0"/>
              </w:rPr>
              <w:t xml:space="preserve">En un dibujo los lados paralelos de los objetos forman ángulos diversos al momento de ser representados en el cuadro, en el caso de los objetos de forma regular, existen dos puntos de fuga en la línea del horizonte. </w:t>
            </w:r>
          </w:p>
          <w:p w:rsidR="00000000" w:rsidDel="00000000" w:rsidP="00000000" w:rsidRDefault="00000000" w:rsidRPr="00000000" w14:paraId="00000213">
            <w:pPr>
              <w:spacing w:after="120" w:lineRule="auto"/>
              <w:rPr/>
            </w:pPr>
            <w:r w:rsidDel="00000000" w:rsidR="00000000" w:rsidRPr="00000000">
              <w:rPr>
                <w:rtl w:val="0"/>
              </w:rPr>
            </w:r>
          </w:p>
          <w:p w:rsidR="00000000" w:rsidDel="00000000" w:rsidP="00000000" w:rsidRDefault="00000000" w:rsidRPr="00000000" w14:paraId="00000214">
            <w:pPr>
              <w:spacing w:line="275" w:lineRule="auto"/>
              <w:rPr/>
            </w:pPr>
            <w:r w:rsidDel="00000000" w:rsidR="00000000" w:rsidRPr="00000000">
              <w:rPr>
                <w:color w:val="000000"/>
                <w:rtl w:val="0"/>
              </w:rPr>
              <w:t xml:space="preserve">Ejemplo de objeto representado con dos puntos de fuga.</w:t>
            </w:r>
            <w:r w:rsidDel="00000000" w:rsidR="00000000" w:rsidRPr="00000000">
              <w:rPr>
                <w:rtl w:val="0"/>
              </w:rPr>
            </w:r>
          </w:p>
          <w:p w:rsidR="00000000" w:rsidDel="00000000" w:rsidP="00000000" w:rsidRDefault="00000000" w:rsidRPr="00000000" w14:paraId="00000215">
            <w:pPr>
              <w:spacing w:after="12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rPr/>
            </w:pPr>
            <w:r w:rsidDel="00000000" w:rsidR="00000000" w:rsidRPr="00000000">
              <w:rPr/>
              <w:drawing>
                <wp:inline distB="0" distT="0" distL="0" distR="0">
                  <wp:extent cx="3164944" cy="1776480"/>
                  <wp:effectExtent b="0" l="0" r="0" t="0"/>
                  <wp:docPr id="788" name="image60.png"/>
                  <a:graphic>
                    <a:graphicData uri="http://schemas.openxmlformats.org/drawingml/2006/picture">
                      <pic:pic>
                        <pic:nvPicPr>
                          <pic:cNvPr id="0" name="image60.png"/>
                          <pic:cNvPicPr preferRelativeResize="0"/>
                        </pic:nvPicPr>
                        <pic:blipFill>
                          <a:blip r:embed="rId78"/>
                          <a:srcRect b="0" l="0" r="0" t="24149"/>
                          <a:stretch>
                            <a:fillRect/>
                          </a:stretch>
                        </pic:blipFill>
                        <pic:spPr>
                          <a:xfrm>
                            <a:off x="0" y="0"/>
                            <a:ext cx="3164944" cy="177648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widowControl w:val="0"/>
              <w:spacing w:line="240" w:lineRule="auto"/>
              <w:rPr/>
            </w:pPr>
            <w:r w:rsidDel="00000000" w:rsidR="00000000" w:rsidRPr="00000000">
              <w:rPr>
                <w:b w:val="1"/>
                <w:rtl w:val="0"/>
              </w:rPr>
              <w:t xml:space="preserve">Imagen: </w:t>
            </w:r>
            <w:r w:rsidDel="00000000" w:rsidR="00000000" w:rsidRPr="00000000">
              <w:rPr>
                <w:color w:val="666666"/>
                <w:rtl w:val="0"/>
              </w:rPr>
              <w:t xml:space="preserve">835201_ 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9">
            <w:pPr>
              <w:spacing w:after="120" w:lineRule="auto"/>
              <w:rPr/>
            </w:pPr>
            <w:r w:rsidDel="00000000" w:rsidR="00000000" w:rsidRPr="00000000">
              <w:rPr>
                <w:rtl w:val="0"/>
              </w:rPr>
              <w:t xml:space="preserve">Para representar un objeto con dos puntos de fuga de manera sencilla, primero se establecen los ángulos que forma dicho objeto con el cuadro. </w:t>
            </w:r>
          </w:p>
          <w:p w:rsidR="00000000" w:rsidDel="00000000" w:rsidP="00000000" w:rsidRDefault="00000000" w:rsidRPr="00000000" w14:paraId="0000021A">
            <w:pPr>
              <w:spacing w:line="275" w:lineRule="auto"/>
              <w:rPr/>
            </w:pPr>
            <w:r w:rsidDel="00000000" w:rsidR="00000000" w:rsidRPr="00000000">
              <w:rPr>
                <w:color w:val="000000"/>
                <w:rtl w:val="0"/>
              </w:rPr>
              <w:t xml:space="preserve">Ejemplo de varios objetos representados con dos puntos de fuga.</w:t>
            </w:r>
            <w:r w:rsidDel="00000000" w:rsidR="00000000" w:rsidRPr="00000000">
              <w:rPr>
                <w:rtl w:val="0"/>
              </w:rPr>
            </w:r>
          </w:p>
          <w:p w:rsidR="00000000" w:rsidDel="00000000" w:rsidP="00000000" w:rsidRDefault="00000000" w:rsidRPr="00000000" w14:paraId="0000021B">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rPr/>
            </w:pPr>
            <w:r w:rsidDel="00000000" w:rsidR="00000000" w:rsidRPr="00000000">
              <w:rPr/>
              <w:drawing>
                <wp:inline distB="0" distT="0" distL="0" distR="0">
                  <wp:extent cx="2393421" cy="2080307"/>
                  <wp:effectExtent b="0" l="0" r="0" t="0"/>
                  <wp:docPr id="789" name="image58.png"/>
                  <a:graphic>
                    <a:graphicData uri="http://schemas.openxmlformats.org/drawingml/2006/picture">
                      <pic:pic>
                        <pic:nvPicPr>
                          <pic:cNvPr id="0" name="image58.png"/>
                          <pic:cNvPicPr preferRelativeResize="0"/>
                        </pic:nvPicPr>
                        <pic:blipFill>
                          <a:blip r:embed="rId79"/>
                          <a:srcRect b="0" l="0" r="0" t="15886"/>
                          <a:stretch>
                            <a:fillRect/>
                          </a:stretch>
                        </pic:blipFill>
                        <pic:spPr>
                          <a:xfrm>
                            <a:off x="0" y="0"/>
                            <a:ext cx="2393421" cy="208030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line="240" w:lineRule="auto"/>
              <w:rPr/>
            </w:pPr>
            <w:r w:rsidDel="00000000" w:rsidR="00000000" w:rsidRPr="00000000">
              <w:rPr>
                <w:b w:val="1"/>
                <w:rtl w:val="0"/>
              </w:rPr>
              <w:t xml:space="preserve">Imagen: </w:t>
            </w:r>
            <w:r w:rsidDel="00000000" w:rsidR="00000000" w:rsidRPr="00000000">
              <w:rPr>
                <w:color w:val="666666"/>
                <w:rtl w:val="0"/>
              </w:rPr>
              <w:t xml:space="preserve">835201_ 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F">
            <w:pPr>
              <w:spacing w:line="275" w:lineRule="auto"/>
              <w:rPr/>
            </w:pPr>
            <w:r w:rsidDel="00000000" w:rsidR="00000000" w:rsidRPr="00000000">
              <w:rPr>
                <w:color w:val="000000"/>
                <w:rtl w:val="0"/>
              </w:rPr>
              <w:t xml:space="preserve">Ejemplo de un sketch representado con dos puntos de fuga</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220">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pPr>
            <w:r w:rsidDel="00000000" w:rsidR="00000000" w:rsidRPr="00000000">
              <w:rPr/>
              <w:drawing>
                <wp:inline distB="0" distT="0" distL="0" distR="0">
                  <wp:extent cx="2806700" cy="2062480"/>
                  <wp:effectExtent b="0" l="0" r="0" t="0"/>
                  <wp:docPr id="782"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2806700" cy="206248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widowControl w:val="0"/>
              <w:spacing w:line="240" w:lineRule="auto"/>
              <w:rPr/>
            </w:pPr>
            <w:r w:rsidDel="00000000" w:rsidR="00000000" w:rsidRPr="00000000">
              <w:rPr>
                <w:b w:val="1"/>
                <w:rtl w:val="0"/>
              </w:rPr>
              <w:t xml:space="preserve">Imagen: </w:t>
            </w:r>
            <w:r w:rsidDel="00000000" w:rsidR="00000000" w:rsidRPr="00000000">
              <w:rPr>
                <w:color w:val="666666"/>
                <w:rtl w:val="0"/>
              </w:rPr>
              <w:t xml:space="preserve">835201_ 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rPr/>
            </w:pPr>
            <w:r w:rsidDel="00000000" w:rsidR="00000000" w:rsidRPr="00000000">
              <w:rPr>
                <w:rtl w:val="0"/>
              </w:rPr>
              <w:t xml:space="preserve">Normalmente en el dibujo o proyecciones de mobiliarios, no suelen utilizarse más de tres puntos de fuga; sin embargo, la utilización de más de dos logra trasmitir mejores efectos de profundidad a las representaciones, en caso que se llegase a requerir o implementar más de dos puntos fuga, estos suelen ser </w:t>
            </w:r>
            <w:r w:rsidDel="00000000" w:rsidR="00000000" w:rsidRPr="00000000">
              <w:rPr>
                <w:i w:val="1"/>
                <w:rtl w:val="0"/>
              </w:rPr>
              <w:t xml:space="preserve">perpendiculares entre sí</w:t>
            </w:r>
            <w:r w:rsidDel="00000000" w:rsidR="00000000" w:rsidRPr="00000000">
              <w:rPr>
                <w:rtl w:val="0"/>
              </w:rPr>
              <w:t xml:space="preserve">, en vista de plana (vista superior), ejemplo de estos son puertas abiertas, calles que se separan en direcciones distintas. En cualquier caso, sin importar la cantidad de puntos de fuga que se utilicen, estos siempre están sobre la línea del horizonte.</w:t>
            </w:r>
          </w:p>
          <w:p w:rsidR="00000000" w:rsidDel="00000000" w:rsidP="00000000" w:rsidRDefault="00000000" w:rsidRPr="00000000" w14:paraId="00000225">
            <w:pPr>
              <w:widowControl w:val="0"/>
              <w:spacing w:line="240" w:lineRule="auto"/>
              <w:rPr/>
            </w:pPr>
            <w:r w:rsidDel="00000000" w:rsidR="00000000" w:rsidRPr="00000000">
              <w:rPr>
                <w:rtl w:val="0"/>
              </w:rPr>
            </w:r>
          </w:p>
          <w:p w:rsidR="00000000" w:rsidDel="00000000" w:rsidP="00000000" w:rsidRDefault="00000000" w:rsidRPr="00000000" w14:paraId="00000226">
            <w:pPr>
              <w:widowControl w:val="0"/>
              <w:spacing w:line="240" w:lineRule="auto"/>
              <w:rPr/>
            </w:pPr>
            <w:r w:rsidDel="00000000" w:rsidR="00000000" w:rsidRPr="00000000">
              <w:rPr>
                <w:rtl w:val="0"/>
              </w:rPr>
              <w:t xml:space="preserve">Ejemplo de dibujo con tres puntos de fuga.</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rPr/>
            </w:pPr>
            <w:r w:rsidDel="00000000" w:rsidR="00000000" w:rsidRPr="00000000">
              <w:rPr>
                <w:b w:val="1"/>
              </w:rPr>
              <w:drawing>
                <wp:inline distB="0" distT="0" distL="0" distR="0">
                  <wp:extent cx="2951146" cy="1652643"/>
                  <wp:effectExtent b="0" l="0" r="0" t="0"/>
                  <wp:docPr id="773"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2951146" cy="1652643"/>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widowControl w:val="0"/>
              <w:spacing w:line="240" w:lineRule="auto"/>
              <w:rPr/>
            </w:pPr>
            <w:r w:rsidDel="00000000" w:rsidR="00000000" w:rsidRPr="00000000">
              <w:rPr>
                <w:b w:val="1"/>
                <w:rtl w:val="0"/>
              </w:rPr>
              <w:t xml:space="preserve">Imagen: </w:t>
            </w:r>
            <w:r w:rsidDel="00000000" w:rsidR="00000000" w:rsidRPr="00000000">
              <w:rPr>
                <w:rtl w:val="0"/>
              </w:rPr>
              <w:t xml:space="preserve">835201_ i29</w:t>
            </w:r>
          </w:p>
        </w:tc>
      </w:tr>
    </w:tbl>
    <w:p w:rsidR="00000000" w:rsidDel="00000000" w:rsidP="00000000" w:rsidRDefault="00000000" w:rsidRPr="00000000" w14:paraId="0000022A">
      <w:pPr>
        <w:spacing w:after="120" w:line="240" w:lineRule="auto"/>
        <w:rPr/>
      </w:pPr>
      <w:r w:rsidDel="00000000" w:rsidR="00000000" w:rsidRPr="00000000">
        <w:rPr>
          <w:rtl w:val="0"/>
        </w:rPr>
      </w:r>
    </w:p>
    <w:p w:rsidR="00000000" w:rsidDel="00000000" w:rsidP="00000000" w:rsidRDefault="00000000" w:rsidRPr="00000000" w14:paraId="0000022B">
      <w:pPr>
        <w:spacing w:after="120" w:line="240" w:lineRule="auto"/>
        <w:rPr/>
      </w:pPr>
      <w:r w:rsidDel="00000000" w:rsidR="00000000" w:rsidRPr="00000000">
        <w:rPr>
          <w:rtl w:val="0"/>
        </w:rPr>
      </w:r>
    </w:p>
    <w:tbl>
      <w:tblPr>
        <w:tblStyle w:val="Table3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2C">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2D">
            <w:pPr>
              <w:rPr/>
            </w:pPr>
            <w:r w:rsidDel="00000000" w:rsidR="00000000" w:rsidRPr="00000000">
              <w:rPr>
                <w:rtl w:val="0"/>
              </w:rPr>
              <w:t xml:space="preserve">El siguiente enlace conduce a una muestra de la realización del proceso de perspectiva, utilizando una herramienta digital mediante un dispositivo móvil. Lo invito a observar el </w:t>
            </w:r>
            <w:sdt>
              <w:sdtPr>
                <w:tag w:val="goog_rdk_31"/>
              </w:sdtPr>
              <w:sdtContent>
                <w:commentRangeStart w:id="30"/>
              </w:sdtContent>
            </w:sdt>
            <w:r w:rsidDel="00000000" w:rsidR="00000000" w:rsidRPr="00000000">
              <w:rPr>
                <w:rtl w:val="0"/>
              </w:rPr>
              <w:t xml:space="preserve">video</w:t>
            </w:r>
            <w:commentRangeEnd w:id="30"/>
            <w:r w:rsidDel="00000000" w:rsidR="00000000" w:rsidRPr="00000000">
              <w:commentReference w:id="30"/>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7594600</wp:posOffset>
                      </wp:positionH>
                      <wp:positionV relativeFrom="paragraph">
                        <wp:posOffset>12700</wp:posOffset>
                      </wp:positionV>
                      <wp:extent cx="733425" cy="295275"/>
                      <wp:effectExtent b="0" l="0" r="0" t="0"/>
                      <wp:wrapSquare wrapText="bothSides" distB="0" distT="0" distL="114300" distR="114300"/>
                      <wp:docPr id="707" name=""/>
                      <a:graphic>
                        <a:graphicData uri="http://schemas.microsoft.com/office/word/2010/wordprocessingShape">
                          <wps:wsp>
                            <wps:cNvSpPr/>
                            <wps:cNvPr id="3" name="Shape 3"/>
                            <wps:spPr>
                              <a:xfrm>
                                <a:off x="4998338" y="3651413"/>
                                <a:ext cx="695325" cy="257175"/>
                              </a:xfrm>
                              <a:prstGeom prst="rect">
                                <a:avLst/>
                              </a:prstGeom>
                              <a:gradFill>
                                <a:gsLst>
                                  <a:gs pos="0">
                                    <a:srgbClr val="DAFEA4"/>
                                  </a:gs>
                                  <a:gs pos="35000">
                                    <a:srgbClr val="E3FEBF"/>
                                  </a:gs>
                                  <a:gs pos="100000">
                                    <a:srgbClr val="F4FEE6"/>
                                  </a:gs>
                                </a:gsLst>
                                <a:lin ang="16200000" scaled="0"/>
                              </a:gradFill>
                              <a:ln cap="flat" cmpd="sng" w="9525">
                                <a:solidFill>
                                  <a:srgbClr val="97B853"/>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Enlace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7594600</wp:posOffset>
                      </wp:positionH>
                      <wp:positionV relativeFrom="paragraph">
                        <wp:posOffset>12700</wp:posOffset>
                      </wp:positionV>
                      <wp:extent cx="733425" cy="295275"/>
                      <wp:effectExtent b="0" l="0" r="0" t="0"/>
                      <wp:wrapSquare wrapText="bothSides" distB="0" distT="0" distL="114300" distR="114300"/>
                      <wp:docPr id="707" name="image51.png"/>
                      <a:graphic>
                        <a:graphicData uri="http://schemas.openxmlformats.org/drawingml/2006/picture">
                          <pic:pic>
                            <pic:nvPicPr>
                              <pic:cNvPr id="0" name="image51.png"/>
                              <pic:cNvPicPr preferRelativeResize="0"/>
                            </pic:nvPicPr>
                            <pic:blipFill>
                              <a:blip r:embed="rId82"/>
                              <a:srcRect/>
                              <a:stretch>
                                <a:fillRect/>
                              </a:stretch>
                            </pic:blipFill>
                            <pic:spPr>
                              <a:xfrm>
                                <a:off x="0" y="0"/>
                                <a:ext cx="733425" cy="295275"/>
                              </a:xfrm>
                              <a:prstGeom prst="rect"/>
                              <a:ln/>
                            </pic:spPr>
                          </pic:pic>
                        </a:graphicData>
                      </a:graphic>
                    </wp:anchor>
                  </w:drawing>
                </mc:Fallback>
              </mc:AlternateContent>
            </w:r>
          </w:p>
        </w:tc>
      </w:tr>
    </w:tbl>
    <w:p w:rsidR="00000000" w:rsidDel="00000000" w:rsidP="00000000" w:rsidRDefault="00000000" w:rsidRPr="00000000" w14:paraId="0000022E">
      <w:pPr>
        <w:spacing w:after="120" w:line="240" w:lineRule="auto"/>
        <w:rPr/>
      </w:pPr>
      <w:r w:rsidDel="00000000" w:rsidR="00000000" w:rsidRPr="00000000">
        <w:rPr>
          <w:rtl w:val="0"/>
        </w:rPr>
      </w:r>
    </w:p>
    <w:p w:rsidR="00000000" w:rsidDel="00000000" w:rsidP="00000000" w:rsidRDefault="00000000" w:rsidRPr="00000000" w14:paraId="0000022F">
      <w:pPr>
        <w:spacing w:after="120" w:line="240" w:lineRule="auto"/>
        <w:rPr>
          <w:b w:val="1"/>
          <w:color w:val="000000"/>
        </w:rPr>
      </w:pPr>
      <w:r w:rsidDel="00000000" w:rsidR="00000000" w:rsidRPr="00000000">
        <w:rPr>
          <w:b w:val="1"/>
          <w:color w:val="000000"/>
          <w:rtl w:val="0"/>
        </w:rPr>
        <w:t xml:space="preserve">5. Dibujo de cuerpos con volumen, vistas e isométricos</w:t>
      </w:r>
    </w:p>
    <w:p w:rsidR="00000000" w:rsidDel="00000000" w:rsidP="00000000" w:rsidRDefault="00000000" w:rsidRPr="00000000" w14:paraId="00000230">
      <w:pPr>
        <w:spacing w:after="120" w:line="240" w:lineRule="auto"/>
        <w:rPr>
          <w:b w:val="1"/>
        </w:rPr>
      </w:pPr>
      <w:r w:rsidDel="00000000" w:rsidR="00000000" w:rsidRPr="00000000">
        <w:rPr>
          <w:rtl w:val="0"/>
        </w:rPr>
      </w:r>
    </w:p>
    <w:tbl>
      <w:tblPr>
        <w:tblStyle w:val="Table3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1">
            <w:pPr>
              <w:pStyle w:val="Heading1"/>
              <w:jc w:val="center"/>
              <w:rPr>
                <w:sz w:val="22"/>
                <w:szCs w:val="22"/>
              </w:rPr>
            </w:pPr>
            <w:r w:rsidDel="00000000" w:rsidR="00000000" w:rsidRPr="00000000">
              <w:rPr>
                <w:sz w:val="22"/>
                <w:szCs w:val="22"/>
                <w:rtl w:val="0"/>
              </w:rPr>
              <w:t xml:space="preserve">Cuadro de texto</w:t>
            </w:r>
          </w:p>
        </w:tc>
      </w:tr>
      <w:tr>
        <w:trPr>
          <w:cantSplit w:val="0"/>
          <w:trHeight w:val="1588" w:hRule="atLeast"/>
          <w:tblHeader w:val="0"/>
        </w:trPr>
        <w:tc>
          <w:tcPr/>
          <w:p w:rsidR="00000000" w:rsidDel="00000000" w:rsidP="00000000" w:rsidRDefault="00000000" w:rsidRPr="00000000" w14:paraId="00000232">
            <w:pPr>
              <w:spacing w:after="120" w:lineRule="auto"/>
              <w:rPr/>
            </w:pPr>
            <w:r w:rsidDel="00000000" w:rsidR="00000000" w:rsidRPr="00000000">
              <w:rPr>
                <w:rtl w:val="0"/>
              </w:rPr>
              <w:t xml:space="preserve">El volumen es la propiedad o medida que tienen los cuerpos en el espacio. En el diseño de mobiliario es muy importante tener en cuenta esta propiedad, pues limita y condiciona la utilización de los mismos en espacios o ambientes del </w:t>
            </w:r>
            <w:sdt>
              <w:sdtPr>
                <w:tag w:val="goog_rdk_32"/>
              </w:sdtPr>
              <w:sdtContent>
                <w:commentRangeStart w:id="31"/>
              </w:sdtContent>
            </w:sdt>
            <w:r w:rsidDel="00000000" w:rsidR="00000000" w:rsidRPr="00000000">
              <w:rPr>
                <w:rtl w:val="0"/>
              </w:rPr>
              <w:t xml:space="preserve">cliente</w:t>
            </w:r>
            <w:commentRangeEnd w:id="31"/>
            <w:r w:rsidDel="00000000" w:rsidR="00000000" w:rsidRPr="00000000">
              <w:commentReference w:id="31"/>
            </w: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-3806</wp:posOffset>
                  </wp:positionH>
                  <wp:positionV relativeFrom="paragraph">
                    <wp:posOffset>1270</wp:posOffset>
                  </wp:positionV>
                  <wp:extent cx="2385060" cy="1031240"/>
                  <wp:effectExtent b="0" l="0" r="0" t="0"/>
                  <wp:wrapSquare wrapText="bothSides" distB="0" distT="0" distL="114300" distR="114300"/>
                  <wp:docPr descr="Colección de forma geométrica de la forma 3d del diseño decorativo de la ilustración vectorial de la esfera multicolor. Establece el paro de figuras minimalistas del círculo de volumen. Decoración metálica monolítica de pelota de lujo" id="790" name="image57.jpg"/>
                  <a:graphic>
                    <a:graphicData uri="http://schemas.openxmlformats.org/drawingml/2006/picture">
                      <pic:pic>
                        <pic:nvPicPr>
                          <pic:cNvPr descr="Colección de forma geométrica de la forma 3d del diseño decorativo de la ilustración vectorial de la esfera multicolor. Establece el paro de figuras minimalistas del círculo de volumen. Decoración metálica monolítica de pelota de lujo" id="0" name="image57.jpg"/>
                          <pic:cNvPicPr preferRelativeResize="0"/>
                        </pic:nvPicPr>
                        <pic:blipFill>
                          <a:blip r:embed="rId83"/>
                          <a:srcRect b="0" l="7917" r="8242" t="10959"/>
                          <a:stretch>
                            <a:fillRect/>
                          </a:stretch>
                        </pic:blipFill>
                        <pic:spPr>
                          <a:xfrm>
                            <a:off x="0" y="0"/>
                            <a:ext cx="2385060" cy="1031240"/>
                          </a:xfrm>
                          <a:prstGeom prst="rect"/>
                          <a:ln/>
                        </pic:spPr>
                      </pic:pic>
                    </a:graphicData>
                  </a:graphic>
                </wp:anchor>
              </w:drawing>
            </w:r>
          </w:p>
          <w:p w:rsidR="00000000" w:rsidDel="00000000" w:rsidP="00000000" w:rsidRDefault="00000000" w:rsidRPr="00000000" w14:paraId="00000233">
            <w:pPr>
              <w:spacing w:after="120" w:lineRule="auto"/>
              <w:rPr/>
            </w:pPr>
            <w:r w:rsidDel="00000000" w:rsidR="00000000" w:rsidRPr="00000000">
              <w:rPr>
                <w:rtl w:val="0"/>
              </w:rPr>
            </w:r>
          </w:p>
          <w:p w:rsidR="00000000" w:rsidDel="00000000" w:rsidP="00000000" w:rsidRDefault="00000000" w:rsidRPr="00000000" w14:paraId="00000234">
            <w:pPr>
              <w:spacing w:after="120" w:lineRule="auto"/>
              <w:rPr/>
            </w:pPr>
            <w:r w:rsidDel="00000000" w:rsidR="00000000" w:rsidRPr="00000000">
              <w:rPr>
                <w:rtl w:val="0"/>
              </w:rPr>
            </w:r>
          </w:p>
        </w:tc>
      </w:tr>
    </w:tbl>
    <w:p w:rsidR="00000000" w:rsidDel="00000000" w:rsidP="00000000" w:rsidRDefault="00000000" w:rsidRPr="00000000" w14:paraId="00000235">
      <w:pPr>
        <w:spacing w:after="120" w:line="240" w:lineRule="auto"/>
        <w:rPr/>
      </w:pPr>
      <w:r w:rsidDel="00000000" w:rsidR="00000000" w:rsidRPr="00000000">
        <w:rPr>
          <w:rtl w:val="0"/>
        </w:rPr>
      </w:r>
    </w:p>
    <w:tbl>
      <w:tblPr>
        <w:tblStyle w:val="Table4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7">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8">
            <w:pPr>
              <w:spacing w:after="120" w:lineRule="auto"/>
              <w:rPr/>
            </w:pPr>
            <w:r w:rsidDel="00000000" w:rsidR="00000000" w:rsidRPr="00000000">
              <w:rPr>
                <w:rtl w:val="0"/>
              </w:rPr>
              <w:t xml:space="preserve">El volumen se expresa en unidades cúbicas, a diferencia del área que se expresa en unidades cuadradas, pues además del largo y el ancho de una figura (que configuran su área), en el volumen interviene la altura. En este caso, </w:t>
            </w:r>
            <w:r w:rsidDel="00000000" w:rsidR="00000000" w:rsidRPr="00000000">
              <w:rPr>
                <w:b w:val="1"/>
                <w:rtl w:val="0"/>
              </w:rPr>
              <w:t xml:space="preserve">la altura</w:t>
            </w:r>
            <w:r w:rsidDel="00000000" w:rsidR="00000000" w:rsidRPr="00000000">
              <w:rPr>
                <w:rtl w:val="0"/>
              </w:rPr>
              <w:t xml:space="preserve"> es un factor preponderante porque establece o delimita el uso del diseño de un producto a cierto tipo de público, permitiendo que pueda interactuar y acceder fácilmente al mismo en función de su altura y ubicación.</w:t>
            </w:r>
          </w:p>
        </w:tc>
      </w:tr>
    </w:tbl>
    <w:p w:rsidR="00000000" w:rsidDel="00000000" w:rsidP="00000000" w:rsidRDefault="00000000" w:rsidRPr="00000000" w14:paraId="0000023A">
      <w:pPr>
        <w:spacing w:after="120" w:line="240" w:lineRule="auto"/>
        <w:rPr/>
      </w:pPr>
      <w:r w:rsidDel="00000000" w:rsidR="00000000" w:rsidRPr="00000000">
        <w:rPr>
          <w:rtl w:val="0"/>
        </w:rPr>
      </w:r>
    </w:p>
    <w:p w:rsidR="00000000" w:rsidDel="00000000" w:rsidP="00000000" w:rsidRDefault="00000000" w:rsidRPr="00000000" w14:paraId="0000023B">
      <w:pPr>
        <w:spacing w:after="120" w:line="240" w:lineRule="auto"/>
        <w:rPr/>
      </w:pPr>
      <w:r w:rsidDel="00000000" w:rsidR="00000000" w:rsidRPr="00000000">
        <w:rPr>
          <w:rtl w:val="0"/>
        </w:rPr>
      </w:r>
    </w:p>
    <w:tbl>
      <w:tblPr>
        <w:tblStyle w:val="Table4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C">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D">
            <w:pPr>
              <w:spacing w:after="120" w:lineRule="auto"/>
              <w:rPr/>
            </w:pPr>
            <w:r w:rsidDel="00000000" w:rsidR="00000000" w:rsidRPr="00000000">
              <w:rPr>
                <w:rtl w:val="0"/>
              </w:rPr>
              <w:t xml:space="preserve">Al hablar de cuerpos con volumen encontramos intrínsecamente el término </w:t>
            </w:r>
            <w:r w:rsidDel="00000000" w:rsidR="00000000" w:rsidRPr="00000000">
              <w:rPr>
                <w:b w:val="1"/>
                <w:rtl w:val="0"/>
              </w:rPr>
              <w:t xml:space="preserve">capacidad, </w:t>
            </w:r>
            <w:r w:rsidDel="00000000" w:rsidR="00000000" w:rsidRPr="00000000">
              <w:rPr>
                <w:rtl w:val="0"/>
              </w:rPr>
              <w:t xml:space="preserve">que hace referencia a lo que cabe dentro de un espacio. En el mobiliario se vuelve un factor importante, pues hay productos o construcciones diseñados y construidos con este propósito exclusivamente, por ejemplo, los armarios, archivadores, cómodas, mesas de noche, entre otros.</w:t>
            </w:r>
          </w:p>
          <w:p w:rsidR="00000000" w:rsidDel="00000000" w:rsidP="00000000" w:rsidRDefault="00000000" w:rsidRPr="00000000" w14:paraId="0000023E">
            <w:pPr>
              <w:spacing w:after="120" w:lineRule="auto"/>
              <w:rPr/>
            </w:pPr>
            <w:r w:rsidDel="00000000" w:rsidR="00000000" w:rsidRPr="00000000">
              <w:rPr>
                <w:rtl w:val="0"/>
              </w:rPr>
            </w:r>
          </w:p>
          <w:p w:rsidR="00000000" w:rsidDel="00000000" w:rsidP="00000000" w:rsidRDefault="00000000" w:rsidRPr="00000000" w14:paraId="0000023F">
            <w:pPr>
              <w:rPr>
                <w:color w:val="bfbfbf"/>
              </w:rPr>
            </w:pPr>
            <w:r w:rsidDel="00000000" w:rsidR="00000000" w:rsidRPr="00000000">
              <w:rPr>
                <w:rtl w:val="0"/>
              </w:rPr>
              <w:t xml:space="preserve">La capacidad o medida de volumen de un cuerpo está dada en función de la altura de la figura plana, proyectada en el espacio, por ejemplo, una gaveta de un mueble de cocina es una proyección de un rectángulo en el espacio, así mismo, un armario, el cual se puede referenciar como un rectángulo en el piso proyectado o extendido en el espacio (hacia arriba).</w:t>
            </w:r>
            <w:r w:rsidDel="00000000" w:rsidR="00000000" w:rsidRPr="00000000">
              <w:rPr>
                <w:rtl w:val="0"/>
              </w:rPr>
            </w:r>
          </w:p>
        </w:tc>
      </w:tr>
    </w:tbl>
    <w:p w:rsidR="00000000" w:rsidDel="00000000" w:rsidP="00000000" w:rsidRDefault="00000000" w:rsidRPr="00000000" w14:paraId="00000240">
      <w:pPr>
        <w:spacing w:after="120" w:line="240" w:lineRule="auto"/>
        <w:rPr/>
      </w:pPr>
      <w:r w:rsidDel="00000000" w:rsidR="00000000" w:rsidRPr="00000000">
        <w:rPr>
          <w:rtl w:val="0"/>
        </w:rPr>
      </w:r>
    </w:p>
    <w:tbl>
      <w:tblPr>
        <w:tblStyle w:val="Table4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9"/>
        <w:gridCol w:w="11153"/>
        <w:tblGridChange w:id="0">
          <w:tblGrid>
            <w:gridCol w:w="2259"/>
            <w:gridCol w:w="1115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1">
            <w:pPr>
              <w:widowControl w:val="0"/>
              <w:jc w:val="center"/>
              <w:rPr>
                <w:b w:val="1"/>
              </w:rPr>
            </w:pPr>
            <w:r w:rsidDel="00000000" w:rsidR="00000000" w:rsidRPr="00000000">
              <w:rPr>
                <w:rtl w:val="0"/>
              </w:rPr>
            </w:r>
          </w:p>
          <w:p w:rsidR="00000000" w:rsidDel="00000000" w:rsidP="00000000" w:rsidRDefault="00000000" w:rsidRPr="00000000" w14:paraId="0000024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3">
            <w:pPr>
              <w:pStyle w:val="Title"/>
              <w:widowControl w:val="0"/>
              <w:jc w:val="center"/>
              <w:rPr>
                <w:sz w:val="22"/>
                <w:szCs w:val="22"/>
              </w:rPr>
            </w:pPr>
            <w:r w:rsidDel="00000000" w:rsidR="00000000" w:rsidRPr="00000000">
              <w:rPr>
                <w:sz w:val="22"/>
                <w:szCs w:val="22"/>
                <w:rtl w:val="0"/>
              </w:rPr>
              <w:t xml:space="preserve">Pestañas o </w:t>
            </w:r>
            <w:r w:rsidDel="00000000" w:rsidR="00000000" w:rsidRPr="00000000">
              <w:rPr>
                <w:i w:val="1"/>
                <w:sz w:val="22"/>
                <w:szCs w:val="22"/>
                <w:rtl w:val="0"/>
              </w:rPr>
              <w:t xml:space="preserve">tabs</w:t>
            </w:r>
            <w:r w:rsidDel="00000000" w:rsidR="00000000" w:rsidRPr="00000000">
              <w:rPr>
                <w:sz w:val="22"/>
                <w:szCs w:val="22"/>
                <w:rtl w:val="0"/>
              </w:rPr>
              <w:t xml:space="preserve"> verticales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rPr>
                <w:b w:val="1"/>
              </w:rPr>
            </w:pPr>
            <w:r w:rsidDel="00000000" w:rsidR="00000000" w:rsidRPr="00000000">
              <w:rPr>
                <w:rtl w:val="0"/>
              </w:rPr>
            </w:r>
          </w:p>
          <w:p w:rsidR="00000000" w:rsidDel="00000000" w:rsidP="00000000" w:rsidRDefault="00000000" w:rsidRPr="00000000" w14:paraId="00000245">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6">
            <w:pPr>
              <w:spacing w:after="120" w:lineRule="auto"/>
              <w:rPr/>
            </w:pPr>
            <w:r w:rsidDel="00000000" w:rsidR="00000000" w:rsidRPr="00000000">
              <w:rPr>
                <w:rtl w:val="0"/>
              </w:rPr>
              <w:t xml:space="preserve">Un cuerpo geométrico (con volumen) representado en el plano, recibe el nombre de </w:t>
            </w:r>
            <w:r w:rsidDel="00000000" w:rsidR="00000000" w:rsidRPr="00000000">
              <w:rPr>
                <w:b w:val="1"/>
                <w:rtl w:val="0"/>
              </w:rPr>
              <w:t xml:space="preserve">isométrico, </w:t>
            </w:r>
            <w:r w:rsidDel="00000000" w:rsidR="00000000" w:rsidRPr="00000000">
              <w:rPr>
                <w:rtl w:val="0"/>
              </w:rPr>
              <w:t xml:space="preserve">la representación de éste, conlleva el uso y aplicación de técnicas de perspectiva, basada en tres ejes, en donde es posible apreciar las proporciones en cada eje como la altura, el ancho (anchura) y el largo (longitud). La descomposición, o representación en dos dimensiones de cada una de las caras del isométrico, se denominan vistas, en éstas solo se aprecian dos características como largo y ancho, altura y ancho, altura y largo, siendo estas: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widowControl w:val="0"/>
              <w:rPr>
                <w:b w:val="1"/>
                <w:color w:val="999999"/>
              </w:rPr>
            </w:pPr>
            <w:r w:rsidDel="00000000" w:rsidR="00000000" w:rsidRPr="00000000">
              <w:rPr>
                <w:b w:val="1"/>
                <w:rtl w:val="0"/>
              </w:rPr>
              <w:t xml:space="preserve">Vista superior o de planta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b w:val="1"/>
                <w:color w:val="999999"/>
              </w:rPr>
            </w:pPr>
            <w:r w:rsidDel="00000000" w:rsidR="00000000" w:rsidRPr="00000000">
              <w:rPr>
                <w:b w:val="1"/>
                <w:rtl w:val="0"/>
              </w:rPr>
              <w:t xml:space="preserve">Vista superior o de planta</w:t>
            </w:r>
            <w:r w:rsidDel="00000000" w:rsidR="00000000" w:rsidRPr="00000000">
              <w:rPr>
                <w:b w:val="1"/>
                <w:color w:val="999999"/>
                <w:rtl w:val="0"/>
              </w:rPr>
              <w:t xml:space="preserve"> </w:t>
            </w:r>
          </w:p>
          <w:p w:rsidR="00000000" w:rsidDel="00000000" w:rsidP="00000000" w:rsidRDefault="00000000" w:rsidRPr="00000000" w14:paraId="00000249">
            <w:pPr>
              <w:widowControl w:val="0"/>
              <w:rPr>
                <w:color w:val="999999"/>
              </w:rPr>
            </w:pPr>
            <w:r w:rsidDel="00000000" w:rsidR="00000000" w:rsidRPr="00000000">
              <w:rPr>
                <w:rtl w:val="0"/>
              </w:rPr>
              <w:t xml:space="preserve">Es la vista que un observador tendría desde arriba y perpendicular a la cara superior del isométrico.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rPr>
                <w:b w:val="1"/>
                <w:color w:val="999999"/>
              </w:rPr>
            </w:pPr>
            <w:r w:rsidDel="00000000" w:rsidR="00000000" w:rsidRPr="00000000">
              <w:rPr>
                <w:b w:val="1"/>
                <w:rtl w:val="0"/>
              </w:rPr>
              <w:t xml:space="preserve">Vista inferior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rPr>
                <w:color w:val="999999"/>
              </w:rPr>
            </w:pPr>
            <w:r w:rsidDel="00000000" w:rsidR="00000000" w:rsidRPr="00000000">
              <w:rPr>
                <w:b w:val="1"/>
                <w:rtl w:val="0"/>
              </w:rPr>
              <w:t xml:space="preserve">Vista inferior</w:t>
            </w:r>
            <w:r w:rsidDel="00000000" w:rsidR="00000000" w:rsidRPr="00000000">
              <w:rPr>
                <w:color w:val="999999"/>
                <w:rtl w:val="0"/>
              </w:rPr>
              <w:br w:type="textWrapping"/>
            </w:r>
            <w:r w:rsidDel="00000000" w:rsidR="00000000" w:rsidRPr="00000000">
              <w:rPr>
                <w:rtl w:val="0"/>
              </w:rPr>
              <w:t xml:space="preserve">Es la vista de la cara de la parte de abajo del sólido o isométrico, al igual que la superior es perpendicular, pero esta vez a la cara inferior.</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rPr>
                <w:b w:val="1"/>
                <w:color w:val="999999"/>
              </w:rPr>
            </w:pPr>
            <w:r w:rsidDel="00000000" w:rsidR="00000000" w:rsidRPr="00000000">
              <w:rPr>
                <w:b w:val="1"/>
                <w:rtl w:val="0"/>
              </w:rPr>
              <w:t xml:space="preserve">Vista lateral derecha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spacing w:after="120" w:lineRule="auto"/>
              <w:rPr/>
            </w:pPr>
            <w:r w:rsidDel="00000000" w:rsidR="00000000" w:rsidRPr="00000000">
              <w:rPr>
                <w:b w:val="1"/>
                <w:rtl w:val="0"/>
              </w:rPr>
              <w:t xml:space="preserve">Vista lateral derecha</w:t>
            </w:r>
            <w:r w:rsidDel="00000000" w:rsidR="00000000" w:rsidRPr="00000000">
              <w:rPr>
                <w:color w:val="999999"/>
                <w:rtl w:val="0"/>
              </w:rPr>
              <w:br w:type="textWrapping"/>
            </w:r>
            <w:r w:rsidDel="00000000" w:rsidR="00000000" w:rsidRPr="00000000">
              <w:rPr>
                <w:rtl w:val="0"/>
              </w:rPr>
              <w:t xml:space="preserve">Indica la vista de la cara lateral derecha del isométrico.</w:t>
            </w:r>
          </w:p>
          <w:p w:rsidR="00000000" w:rsidDel="00000000" w:rsidP="00000000" w:rsidRDefault="00000000" w:rsidRPr="00000000" w14:paraId="0000024E">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F">
            <w:pPr>
              <w:widowControl w:val="0"/>
              <w:rPr>
                <w:b w:val="1"/>
                <w:color w:val="999999"/>
              </w:rPr>
            </w:pPr>
            <w:r w:rsidDel="00000000" w:rsidR="00000000" w:rsidRPr="00000000">
              <w:rPr>
                <w:b w:val="1"/>
                <w:rtl w:val="0"/>
              </w:rPr>
              <w:t xml:space="preserve">Vista lateral izquierda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rPr>
                <w:color w:val="999999"/>
              </w:rPr>
            </w:pPr>
            <w:r w:rsidDel="00000000" w:rsidR="00000000" w:rsidRPr="00000000">
              <w:rPr>
                <w:b w:val="1"/>
                <w:rtl w:val="0"/>
              </w:rPr>
              <w:t xml:space="preserve">Vista lateral izquierda</w:t>
            </w:r>
            <w:r w:rsidDel="00000000" w:rsidR="00000000" w:rsidRPr="00000000">
              <w:rPr>
                <w:color w:val="999999"/>
                <w:rtl w:val="0"/>
              </w:rPr>
              <w:br w:type="textWrapping"/>
            </w:r>
            <w:r w:rsidDel="00000000" w:rsidR="00000000" w:rsidRPr="00000000">
              <w:rPr>
                <w:rtl w:val="0"/>
              </w:rPr>
              <w:t xml:space="preserve">Indica la vista de cara lateral izquierda del isométrico.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rPr>
                <w:b w:val="1"/>
                <w:color w:val="999999"/>
              </w:rPr>
            </w:pPr>
            <w:r w:rsidDel="00000000" w:rsidR="00000000" w:rsidRPr="00000000">
              <w:rPr>
                <w:b w:val="1"/>
                <w:rtl w:val="0"/>
              </w:rPr>
              <w:t xml:space="preserve">Vista posterior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rPr>
                <w:color w:val="999999"/>
              </w:rPr>
            </w:pPr>
            <w:r w:rsidDel="00000000" w:rsidR="00000000" w:rsidRPr="00000000">
              <w:rPr>
                <w:b w:val="1"/>
                <w:rtl w:val="0"/>
              </w:rPr>
              <w:t xml:space="preserve">Vista posterior</w:t>
            </w:r>
            <w:r w:rsidDel="00000000" w:rsidR="00000000" w:rsidRPr="00000000">
              <w:rPr>
                <w:color w:val="999999"/>
                <w:rtl w:val="0"/>
              </w:rPr>
              <w:br w:type="textWrapping"/>
            </w:r>
            <w:r w:rsidDel="00000000" w:rsidR="00000000" w:rsidRPr="00000000">
              <w:rPr>
                <w:rtl w:val="0"/>
              </w:rPr>
              <w:t xml:space="preserve">Si se requiere o necesita la proyección de esta vista, corresponde a la cara posterior del isométrico; al igual que las vistas laterales izquierda y derecha, es perpendicular a la cara del isométrico.</w:t>
            </w:r>
            <w:r w:rsidDel="00000000" w:rsidR="00000000" w:rsidRPr="00000000">
              <w:rPr>
                <w:rtl w:val="0"/>
              </w:rPr>
            </w:r>
          </w:p>
        </w:tc>
      </w:tr>
    </w:tbl>
    <w:p w:rsidR="00000000" w:rsidDel="00000000" w:rsidP="00000000" w:rsidRDefault="00000000" w:rsidRPr="00000000" w14:paraId="00000253">
      <w:pPr>
        <w:spacing w:after="120" w:line="240" w:lineRule="auto"/>
        <w:rPr/>
      </w:pPr>
      <w:r w:rsidDel="00000000" w:rsidR="00000000" w:rsidRPr="00000000">
        <w:rPr>
          <w:rtl w:val="0"/>
        </w:rPr>
      </w:r>
    </w:p>
    <w:tbl>
      <w:tblPr>
        <w:tblStyle w:val="Table4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4">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5">
            <w:pPr>
              <w:rPr>
                <w:i w:val="1"/>
                <w:color w:val="bfbfbf"/>
              </w:rPr>
            </w:pPr>
            <w:sdt>
              <w:sdtPr>
                <w:tag w:val="goog_rdk_33"/>
              </w:sdtPr>
              <w:sdtContent>
                <w:commentRangeStart w:id="32"/>
              </w:sdtContent>
            </w:sdt>
            <w:r w:rsidDel="00000000" w:rsidR="00000000" w:rsidRPr="00000000">
              <w:rPr>
                <w:rtl w:val="0"/>
              </w:rPr>
            </w:r>
          </w:p>
          <w:p w:rsidR="00000000" w:rsidDel="00000000" w:rsidP="00000000" w:rsidRDefault="00000000" w:rsidRPr="00000000" w14:paraId="00000256">
            <w:pPr>
              <w:rPr>
                <w:i w:val="1"/>
                <w:color w:val="bfbfbf"/>
              </w:rPr>
            </w:pPr>
            <w:commentRangeEnd w:id="32"/>
            <w:r w:rsidDel="00000000" w:rsidR="00000000" w:rsidRPr="00000000">
              <w:commentReference w:id="3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-6345</wp:posOffset>
                  </wp:positionH>
                  <wp:positionV relativeFrom="paragraph">
                    <wp:posOffset>15240</wp:posOffset>
                  </wp:positionV>
                  <wp:extent cx="2042160" cy="1511300"/>
                  <wp:effectExtent b="0" l="0" r="0" t="0"/>
                  <wp:wrapSquare wrapText="bothSides" distB="0" distT="0" distL="114300" distR="114300"/>
                  <wp:docPr id="775"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2042160" cy="15113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3900170</wp:posOffset>
                  </wp:positionH>
                  <wp:positionV relativeFrom="paragraph">
                    <wp:posOffset>384</wp:posOffset>
                  </wp:positionV>
                  <wp:extent cx="1594485" cy="1546860"/>
                  <wp:effectExtent b="0" l="0" r="0" t="0"/>
                  <wp:wrapSquare wrapText="bothSides" distB="0" distT="0" distL="114300" distR="114300"/>
                  <wp:docPr id="813" name="image93.png"/>
                  <a:graphic>
                    <a:graphicData uri="http://schemas.openxmlformats.org/drawingml/2006/picture">
                      <pic:pic>
                        <pic:nvPicPr>
                          <pic:cNvPr id="0" name="image93.png"/>
                          <pic:cNvPicPr preferRelativeResize="0"/>
                        </pic:nvPicPr>
                        <pic:blipFill>
                          <a:blip r:embed="rId85"/>
                          <a:srcRect b="0" l="0" r="0" t="6107"/>
                          <a:stretch>
                            <a:fillRect/>
                          </a:stretch>
                        </pic:blipFill>
                        <pic:spPr>
                          <a:xfrm>
                            <a:off x="0" y="0"/>
                            <a:ext cx="1594485" cy="1546860"/>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668020</wp:posOffset>
                      </wp:positionV>
                      <wp:extent cx="2313467" cy="697319"/>
                      <wp:effectExtent b="0" l="0" r="0" t="0"/>
                      <wp:wrapNone/>
                      <wp:docPr id="718" name=""/>
                      <a:graphic>
                        <a:graphicData uri="http://schemas.microsoft.com/office/word/2010/wordprocessingShape">
                          <wps:wsp>
                            <wps:cNvSpPr/>
                            <wps:cNvPr id="14" name="Shape 14"/>
                            <wps:spPr>
                              <a:xfrm>
                                <a:off x="4208317" y="3450391"/>
                                <a:ext cx="2275367" cy="659219"/>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Utilizar como pie de imagen: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Ejemplo de representación de un dibujo isométrico en un plano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25401</wp:posOffset>
                      </wp:positionH>
                      <wp:positionV relativeFrom="paragraph">
                        <wp:posOffset>668020</wp:posOffset>
                      </wp:positionV>
                      <wp:extent cx="2313467" cy="697319"/>
                      <wp:effectExtent b="0" l="0" r="0" t="0"/>
                      <wp:wrapNone/>
                      <wp:docPr id="718" name="image73.png"/>
                      <a:graphic>
                        <a:graphicData uri="http://schemas.openxmlformats.org/drawingml/2006/picture">
                          <pic:pic>
                            <pic:nvPicPr>
                              <pic:cNvPr id="0" name="image73.png"/>
                              <pic:cNvPicPr preferRelativeResize="0"/>
                            </pic:nvPicPr>
                            <pic:blipFill>
                              <a:blip r:embed="rId86"/>
                              <a:srcRect/>
                              <a:stretch>
                                <a:fillRect/>
                              </a:stretch>
                            </pic:blipFill>
                            <pic:spPr>
                              <a:xfrm>
                                <a:off x="0" y="0"/>
                                <a:ext cx="2313467" cy="697319"/>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4953000</wp:posOffset>
                      </wp:positionH>
                      <wp:positionV relativeFrom="paragraph">
                        <wp:posOffset>528320</wp:posOffset>
                      </wp:positionV>
                      <wp:extent cx="3303905" cy="898525"/>
                      <wp:effectExtent b="0" l="0" r="0" t="0"/>
                      <wp:wrapNone/>
                      <wp:docPr id="713" name=""/>
                      <a:graphic>
                        <a:graphicData uri="http://schemas.microsoft.com/office/word/2010/wordprocessingShape">
                          <wps:wsp>
                            <wps:cNvSpPr/>
                            <wps:cNvPr id="9" name="Shape 9"/>
                            <wps:spPr>
                              <a:xfrm>
                                <a:off x="3713098" y="3349788"/>
                                <a:ext cx="3265805" cy="8604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Utilizar como pie de imagen: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Ejemplo de representación vista frontal y lateral izquierda de silla gris (arriba), vista frontal y posterior o trasera de sillón gris (abajo).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4953000</wp:posOffset>
                      </wp:positionH>
                      <wp:positionV relativeFrom="paragraph">
                        <wp:posOffset>528320</wp:posOffset>
                      </wp:positionV>
                      <wp:extent cx="3303905" cy="898525"/>
                      <wp:effectExtent b="0" l="0" r="0" t="0"/>
                      <wp:wrapNone/>
                      <wp:docPr id="713" name="image66.png"/>
                      <a:graphic>
                        <a:graphicData uri="http://schemas.openxmlformats.org/drawingml/2006/picture">
                          <pic:pic>
                            <pic:nvPicPr>
                              <pic:cNvPr id="0" name="image66.png"/>
                              <pic:cNvPicPr preferRelativeResize="0"/>
                            </pic:nvPicPr>
                            <pic:blipFill>
                              <a:blip r:embed="rId87"/>
                              <a:srcRect/>
                              <a:stretch>
                                <a:fillRect/>
                              </a:stretch>
                            </pic:blipFill>
                            <pic:spPr>
                              <a:xfrm>
                                <a:off x="0" y="0"/>
                                <a:ext cx="3303905" cy="898525"/>
                              </a:xfrm>
                              <a:prstGeom prst="rect"/>
                              <a:ln/>
                            </pic:spPr>
                          </pic:pic>
                        </a:graphicData>
                      </a:graphic>
                    </wp:anchor>
                  </w:drawing>
                </mc:Fallback>
              </mc:AlternateContent>
            </w:r>
          </w:p>
        </w:tc>
      </w:tr>
    </w:tbl>
    <w:p w:rsidR="00000000" w:rsidDel="00000000" w:rsidP="00000000" w:rsidRDefault="00000000" w:rsidRPr="00000000" w14:paraId="00000257">
      <w:pPr>
        <w:spacing w:after="120" w:line="240" w:lineRule="auto"/>
        <w:rPr/>
      </w:pPr>
      <w:r w:rsidDel="00000000" w:rsidR="00000000" w:rsidRPr="00000000">
        <w:rPr>
          <w:rtl w:val="0"/>
        </w:rPr>
      </w:r>
    </w:p>
    <w:tbl>
      <w:tblPr>
        <w:tblStyle w:val="Table4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8">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9">
            <w:pPr>
              <w:spacing w:after="120" w:lineRule="auto"/>
              <w:rPr>
                <w:color w:val="bfbfbf"/>
              </w:rPr>
            </w:pPr>
            <w:r w:rsidDel="00000000" w:rsidR="00000000" w:rsidRPr="00000000">
              <w:rPr>
                <w:rtl w:val="0"/>
              </w:rPr>
              <w:t xml:space="preserve">En el video relacionado a continuación, y mediante el uso de un programa tipo CAD, se profundizan y ejemplifican más detalladamente, los conceptos de perspectiva, isométrico y </w:t>
            </w:r>
            <w:sdt>
              <w:sdtPr>
                <w:tag w:val="goog_rdk_34"/>
              </w:sdtPr>
              <w:sdtContent>
                <w:commentRangeStart w:id="33"/>
              </w:sdtContent>
            </w:sdt>
            <w:r w:rsidDel="00000000" w:rsidR="00000000" w:rsidRPr="00000000">
              <w:rPr>
                <w:rtl w:val="0"/>
              </w:rPr>
              <w:t xml:space="preserve">vistas</w:t>
            </w:r>
            <w:commentRangeEnd w:id="33"/>
            <w:r w:rsidDel="00000000" w:rsidR="00000000" w:rsidRPr="00000000">
              <w:commentReference w:id="33"/>
            </w:r>
            <w:r w:rsidDel="00000000" w:rsidR="00000000" w:rsidRPr="00000000">
              <w:rPr>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7594600</wp:posOffset>
                      </wp:positionH>
                      <wp:positionV relativeFrom="paragraph">
                        <wp:posOffset>0</wp:posOffset>
                      </wp:positionV>
                      <wp:extent cx="733425" cy="295275"/>
                      <wp:effectExtent b="0" l="0" r="0" t="0"/>
                      <wp:wrapSquare wrapText="bothSides" distB="0" distT="0" distL="114300" distR="114300"/>
                      <wp:docPr id="716" name=""/>
                      <a:graphic>
                        <a:graphicData uri="http://schemas.microsoft.com/office/word/2010/wordprocessingShape">
                          <wps:wsp>
                            <wps:cNvSpPr/>
                            <wps:cNvPr id="12" name="Shape 12"/>
                            <wps:spPr>
                              <a:xfrm>
                                <a:off x="4998338" y="3651413"/>
                                <a:ext cx="695325" cy="257175"/>
                              </a:xfrm>
                              <a:prstGeom prst="rect">
                                <a:avLst/>
                              </a:prstGeom>
                              <a:gradFill>
                                <a:gsLst>
                                  <a:gs pos="0">
                                    <a:srgbClr val="DAFEA4"/>
                                  </a:gs>
                                  <a:gs pos="35000">
                                    <a:srgbClr val="E3FEBF"/>
                                  </a:gs>
                                  <a:gs pos="100000">
                                    <a:srgbClr val="F4FEE6"/>
                                  </a:gs>
                                </a:gsLst>
                                <a:lin ang="16200000" scaled="0"/>
                              </a:gradFill>
                              <a:ln cap="flat" cmpd="sng" w="9525">
                                <a:solidFill>
                                  <a:srgbClr val="97B853"/>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Enlace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7594600</wp:posOffset>
                      </wp:positionH>
                      <wp:positionV relativeFrom="paragraph">
                        <wp:posOffset>0</wp:posOffset>
                      </wp:positionV>
                      <wp:extent cx="733425" cy="295275"/>
                      <wp:effectExtent b="0" l="0" r="0" t="0"/>
                      <wp:wrapSquare wrapText="bothSides" distB="0" distT="0" distL="114300" distR="114300"/>
                      <wp:docPr id="716" name="image70.png"/>
                      <a:graphic>
                        <a:graphicData uri="http://schemas.openxmlformats.org/drawingml/2006/picture">
                          <pic:pic>
                            <pic:nvPicPr>
                              <pic:cNvPr id="0" name="image70.png"/>
                              <pic:cNvPicPr preferRelativeResize="0"/>
                            </pic:nvPicPr>
                            <pic:blipFill>
                              <a:blip r:embed="rId88"/>
                              <a:srcRect/>
                              <a:stretch>
                                <a:fillRect/>
                              </a:stretch>
                            </pic:blipFill>
                            <pic:spPr>
                              <a:xfrm>
                                <a:off x="0" y="0"/>
                                <a:ext cx="733425" cy="295275"/>
                              </a:xfrm>
                              <a:prstGeom prst="rect"/>
                              <a:ln/>
                            </pic:spPr>
                          </pic:pic>
                        </a:graphicData>
                      </a:graphic>
                    </wp:anchor>
                  </w:drawing>
                </mc:Fallback>
              </mc:AlternateContent>
            </w:r>
          </w:p>
        </w:tc>
      </w:tr>
    </w:tbl>
    <w:p w:rsidR="00000000" w:rsidDel="00000000" w:rsidP="00000000" w:rsidRDefault="00000000" w:rsidRPr="00000000" w14:paraId="0000025A">
      <w:pPr>
        <w:spacing w:after="120" w:line="240" w:lineRule="auto"/>
        <w:rPr/>
      </w:pPr>
      <w:r w:rsidDel="00000000" w:rsidR="00000000" w:rsidRPr="00000000">
        <w:rPr>
          <w:rtl w:val="0"/>
        </w:rPr>
      </w:r>
    </w:p>
    <w:p w:rsidR="00000000" w:rsidDel="00000000" w:rsidP="00000000" w:rsidRDefault="00000000" w:rsidRPr="00000000" w14:paraId="0000025B">
      <w:pPr>
        <w:spacing w:after="120" w:line="240" w:lineRule="auto"/>
        <w:rPr>
          <w:b w:val="1"/>
          <w:color w:val="000000"/>
        </w:rPr>
      </w:pPr>
      <w:r w:rsidDel="00000000" w:rsidR="00000000" w:rsidRPr="00000000">
        <w:rPr>
          <w:b w:val="1"/>
          <w:color w:val="000000"/>
          <w:rtl w:val="0"/>
        </w:rPr>
        <w:t xml:space="preserve">6. Elementos y procesos del diseño</w:t>
      </w:r>
    </w:p>
    <w:p w:rsidR="00000000" w:rsidDel="00000000" w:rsidP="00000000" w:rsidRDefault="00000000" w:rsidRPr="00000000" w14:paraId="0000025C">
      <w:pPr>
        <w:spacing w:after="120" w:line="240" w:lineRule="auto"/>
        <w:rPr>
          <w:b w:val="1"/>
        </w:rPr>
      </w:pPr>
      <w:r w:rsidDel="00000000" w:rsidR="00000000" w:rsidRPr="00000000">
        <w:rPr>
          <w:rtl w:val="0"/>
        </w:rPr>
      </w:r>
    </w:p>
    <w:tbl>
      <w:tblPr>
        <w:tblStyle w:val="Table4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D">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E">
            <w:pPr>
              <w:rPr>
                <w:color w:val="bfbfbf"/>
              </w:rPr>
            </w:pPr>
            <w:sdt>
              <w:sdtPr>
                <w:tag w:val="goog_rdk_35"/>
              </w:sdtPr>
              <w:sdtContent>
                <w:commentRangeStart w:id="34"/>
              </w:sdtContent>
            </w:sdt>
            <w:r w:rsidDel="00000000" w:rsidR="00000000" w:rsidRPr="00000000">
              <w:rPr>
                <w:rtl w:val="0"/>
              </w:rPr>
              <w:t xml:space="preserve">Es</w:t>
            </w:r>
            <w:commentRangeEnd w:id="34"/>
            <w:r w:rsidDel="00000000" w:rsidR="00000000" w:rsidRPr="00000000">
              <w:commentReference w:id="34"/>
            </w:r>
            <w:r w:rsidDel="00000000" w:rsidR="00000000" w:rsidRPr="00000000">
              <w:rPr>
                <w:rtl w:val="0"/>
              </w:rPr>
              <w:t xml:space="preserve"> importante examinar en el diseño de producto mobiliario, cómo impacta de manera visual con el público, esto garantiza en gran medida su éxito y aceptación. En esta ocasión se revisarán los aspectos relacionados de la manera en la cual un producto puede ser mejor percibido por las personas en un ambiente en particular y los materiales y accesorios que facilitan esta mejor percepción de manera general.</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639</wp:posOffset>
                  </wp:positionH>
                  <wp:positionV relativeFrom="paragraph">
                    <wp:posOffset>0</wp:posOffset>
                  </wp:positionV>
                  <wp:extent cx="2242185" cy="1673860"/>
                  <wp:effectExtent b="0" l="0" r="0" t="0"/>
                  <wp:wrapSquare wrapText="bothSides" distB="0" distT="0" distL="114300" distR="114300"/>
                  <wp:docPr id="787" name="image50.jpg"/>
                  <a:graphic>
                    <a:graphicData uri="http://schemas.openxmlformats.org/drawingml/2006/picture">
                      <pic:pic>
                        <pic:nvPicPr>
                          <pic:cNvPr id="0" name="image50.jpg"/>
                          <pic:cNvPicPr preferRelativeResize="0"/>
                        </pic:nvPicPr>
                        <pic:blipFill>
                          <a:blip r:embed="rId89"/>
                          <a:srcRect b="0" l="0" r="0" t="0"/>
                          <a:stretch>
                            <a:fillRect/>
                          </a:stretch>
                        </pic:blipFill>
                        <pic:spPr>
                          <a:xfrm>
                            <a:off x="0" y="0"/>
                            <a:ext cx="2242185" cy="1673860"/>
                          </a:xfrm>
                          <a:prstGeom prst="rect"/>
                          <a:ln/>
                        </pic:spPr>
                      </pic:pic>
                    </a:graphicData>
                  </a:graphic>
                </wp:anchor>
              </w:drawing>
            </w:r>
          </w:p>
        </w:tc>
      </w:tr>
    </w:tbl>
    <w:p w:rsidR="00000000" w:rsidDel="00000000" w:rsidP="00000000" w:rsidRDefault="00000000" w:rsidRPr="00000000" w14:paraId="0000025F">
      <w:pPr>
        <w:spacing w:after="120" w:line="240" w:lineRule="auto"/>
        <w:rPr>
          <w:b w:val="1"/>
        </w:rPr>
      </w:pPr>
      <w:r w:rsidDel="00000000" w:rsidR="00000000" w:rsidRPr="00000000">
        <w:rPr>
          <w:rtl w:val="0"/>
        </w:rPr>
      </w:r>
    </w:p>
    <w:p w:rsidR="00000000" w:rsidDel="00000000" w:rsidP="00000000" w:rsidRDefault="00000000" w:rsidRPr="00000000" w14:paraId="00000260">
      <w:pPr>
        <w:spacing w:after="120" w:line="240" w:lineRule="auto"/>
        <w:rPr>
          <w:b w:val="1"/>
          <w:color w:val="000000"/>
        </w:rPr>
      </w:pPr>
      <w:r w:rsidDel="00000000" w:rsidR="00000000" w:rsidRPr="00000000">
        <w:rPr>
          <w:b w:val="1"/>
          <w:rtl w:val="0"/>
        </w:rPr>
        <w:t xml:space="preserve">6.1 </w:t>
      </w:r>
      <w:r w:rsidDel="00000000" w:rsidR="00000000" w:rsidRPr="00000000">
        <w:rPr>
          <w:b w:val="1"/>
          <w:color w:val="000000"/>
          <w:rtl w:val="0"/>
        </w:rPr>
        <w:t xml:space="preserve">Dibujo y recreación de ambientes</w:t>
      </w:r>
    </w:p>
    <w:p w:rsidR="00000000" w:rsidDel="00000000" w:rsidP="00000000" w:rsidRDefault="00000000" w:rsidRPr="00000000" w14:paraId="00000261">
      <w:pPr>
        <w:spacing w:after="120" w:line="240" w:lineRule="auto"/>
        <w:rPr>
          <w:color w:val="000000"/>
        </w:rPr>
      </w:pPr>
      <w:r w:rsidDel="00000000" w:rsidR="00000000" w:rsidRPr="00000000">
        <w:rPr>
          <w:rtl w:val="0"/>
        </w:rPr>
      </w:r>
    </w:p>
    <w:tbl>
      <w:tblPr>
        <w:tblStyle w:val="Table4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2">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63">
            <w:pPr>
              <w:spacing w:after="120" w:lineRule="auto"/>
              <w:rPr>
                <w:color w:val="000000"/>
              </w:rPr>
            </w:pPr>
            <w:r w:rsidDel="00000000" w:rsidR="00000000" w:rsidRPr="00000000">
              <w:rPr>
                <w:color w:val="000000"/>
                <w:rtl w:val="0"/>
              </w:rPr>
              <w:t xml:space="preserve">Los ambientes a los cuales van dirigidos los productos mobiliarios son de muchos tipos, sin embargo, se resaltan según sean exteriores o interiores, en estos últimos, también destacan los espacios habitacionales como casas, dormitorios, y de trabajo como talleres u oficinas. En cada uno de estos hay aspectos importantes como los colores que componen el espacio, paredes, techo, tonalidad de la luz</w:t>
            </w:r>
            <w:sdt>
              <w:sdtPr>
                <w:tag w:val="goog_rdk_36"/>
              </w:sdtPr>
              <w:sdtContent>
                <w:commentRangeStart w:id="35"/>
              </w:sdtContent>
            </w:sdt>
            <w:r w:rsidDel="00000000" w:rsidR="00000000" w:rsidRPr="00000000">
              <w:rPr>
                <w:color w:val="000000"/>
                <w:rtl w:val="0"/>
              </w:rPr>
              <w:t xml:space="preserve">.</w:t>
            </w:r>
            <w:commentRangeEnd w:id="35"/>
            <w:r w:rsidDel="00000000" w:rsidR="00000000" w:rsidRPr="00000000">
              <w:commentReference w:id="3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665480</wp:posOffset>
                  </wp:positionV>
                  <wp:extent cx="1555115" cy="1555115"/>
                  <wp:effectExtent b="0" l="0" r="0" t="0"/>
                  <wp:wrapSquare wrapText="bothSides" distB="0" distT="0" distL="114300" distR="114300"/>
                  <wp:docPr descr="Elegante salón de tono rosa interior de moderno apartamento y mobiliario de moda, sillón en el suelo de moqueta y pared circular y elegantes accesorios. Decoración del hogar, representación 3D, ilustración 3D" id="774" name="image36.jpg"/>
                  <a:graphic>
                    <a:graphicData uri="http://schemas.openxmlformats.org/drawingml/2006/picture">
                      <pic:pic>
                        <pic:nvPicPr>
                          <pic:cNvPr descr="Elegante salón de tono rosa interior de moderno apartamento y mobiliario de moda, sillón en el suelo de moqueta y pared circular y elegantes accesorios. Decoración del hogar, representación 3D, ilustración 3D" id="0" name="image36.jpg"/>
                          <pic:cNvPicPr preferRelativeResize="0"/>
                        </pic:nvPicPr>
                        <pic:blipFill>
                          <a:blip r:embed="rId90"/>
                          <a:srcRect b="0" l="0" r="0" t="0"/>
                          <a:stretch>
                            <a:fillRect/>
                          </a:stretch>
                        </pic:blipFill>
                        <pic:spPr>
                          <a:xfrm>
                            <a:off x="0" y="0"/>
                            <a:ext cx="1555115" cy="15551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1567147</wp:posOffset>
                  </wp:positionH>
                  <wp:positionV relativeFrom="paragraph">
                    <wp:posOffset>725301</wp:posOffset>
                  </wp:positionV>
                  <wp:extent cx="2077720" cy="1384935"/>
                  <wp:effectExtent b="0" l="0" r="0" t="0"/>
                  <wp:wrapSquare wrapText="bothSides" distB="0" distT="0" distL="114300" distR="114300"/>
                  <wp:docPr descr="decoración moderna de habitaciones de planta abierta, de estilo futurista, en tonos pastel y con una decoración de pared gráfica. techos muy altos y una inmensa ventana. mobiliario suave y elegante con elementos metálicos de oro" id="735" name="image13.jpg"/>
                  <a:graphic>
                    <a:graphicData uri="http://schemas.openxmlformats.org/drawingml/2006/picture">
                      <pic:pic>
                        <pic:nvPicPr>
                          <pic:cNvPr descr="decoración moderna de habitaciones de planta abierta, de estilo futurista, en tonos pastel y con una decoración de pared gráfica. techos muy altos y una inmensa ventana. mobiliario suave y elegante con elementos metálicos de oro" id="0" name="image13.jpg"/>
                          <pic:cNvPicPr preferRelativeResize="0"/>
                        </pic:nvPicPr>
                        <pic:blipFill>
                          <a:blip r:embed="rId91"/>
                          <a:srcRect b="0" l="0" r="0" t="0"/>
                          <a:stretch>
                            <a:fillRect/>
                          </a:stretch>
                        </pic:blipFill>
                        <pic:spPr>
                          <a:xfrm>
                            <a:off x="0" y="0"/>
                            <a:ext cx="2077720" cy="1384935"/>
                          </a:xfrm>
                          <a:prstGeom prst="rect"/>
                          <a:ln/>
                        </pic:spPr>
                      </pic:pic>
                    </a:graphicData>
                  </a:graphic>
                </wp:anchor>
              </w:drawing>
            </w:r>
          </w:p>
          <w:p w:rsidR="00000000" w:rsidDel="00000000" w:rsidP="00000000" w:rsidRDefault="00000000" w:rsidRPr="00000000" w14:paraId="00000264">
            <w:pPr>
              <w:spacing w:after="120" w:lineRule="auto"/>
              <w:rPr>
                <w:color w:val="000000"/>
              </w:rPr>
            </w:pPr>
            <w:r w:rsidDel="00000000" w:rsidR="00000000" w:rsidRPr="00000000">
              <w:rPr>
                <w:rtl w:val="0"/>
              </w:rPr>
            </w:r>
          </w:p>
          <w:p w:rsidR="00000000" w:rsidDel="00000000" w:rsidP="00000000" w:rsidRDefault="00000000" w:rsidRPr="00000000" w14:paraId="00000265">
            <w:pPr>
              <w:spacing w:after="120" w:lineRule="auto"/>
              <w:rPr>
                <w:color w:val="000000"/>
              </w:rPr>
            </w:pPr>
            <w:r w:rsidDel="00000000" w:rsidR="00000000" w:rsidRPr="00000000">
              <w:rPr>
                <w:color w:val="000000"/>
                <w:rtl w:val="0"/>
              </w:rPr>
              <w:t xml:space="preserve">En el caso de los ambientes habitacionales como las casas, normalmente se encuentran tonos neutros como el blanco, sobre el cual la mayoría de colores de un mobiliario tienen buena relación. En otros casos, cuando lo que se pretende en estos tipos de espacios es generar sensaciones de reposo, tranquilidad y descanso, los colores y tonos pasteles son los más empleados, así como los colores </w:t>
            </w:r>
            <w:sdt>
              <w:sdtPr>
                <w:tag w:val="goog_rdk_37"/>
              </w:sdtPr>
              <w:sdtContent>
                <w:commentRangeStart w:id="36"/>
              </w:sdtContent>
            </w:sdt>
            <w:r w:rsidDel="00000000" w:rsidR="00000000" w:rsidRPr="00000000">
              <w:rPr>
                <w:color w:val="000000"/>
                <w:rtl w:val="0"/>
              </w:rPr>
              <w:t xml:space="preserve">cálidos</w:t>
            </w:r>
            <w:commentRangeEnd w:id="36"/>
            <w:r w:rsidDel="00000000" w:rsidR="00000000" w:rsidRPr="00000000">
              <w:commentReference w:id="36"/>
            </w:r>
            <w:r w:rsidDel="00000000" w:rsidR="00000000" w:rsidRPr="00000000">
              <w:rPr>
                <w:color w:val="000000"/>
                <w:rtl w:val="0"/>
              </w:rPr>
              <w:t xml:space="preserve">.</w:t>
            </w:r>
          </w:p>
          <w:p w:rsidR="00000000" w:rsidDel="00000000" w:rsidP="00000000" w:rsidRDefault="00000000" w:rsidRPr="00000000" w14:paraId="00000266">
            <w:pPr>
              <w:spacing w:after="120" w:lineRule="auto"/>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241300</wp:posOffset>
                      </wp:positionV>
                      <wp:extent cx="704850" cy="314325"/>
                      <wp:effectExtent b="0" l="0" r="0" t="0"/>
                      <wp:wrapSquare wrapText="bothSides" distB="0" distT="0" distL="114300" distR="114300"/>
                      <wp:docPr id="712" name=""/>
                      <a:graphic>
                        <a:graphicData uri="http://schemas.microsoft.com/office/word/2010/wordprocessingShape">
                          <wps:wsp>
                            <wps:cNvSpPr/>
                            <wps:cNvPr id="8" name="Shape 8"/>
                            <wps:spPr>
                              <a:xfrm>
                                <a:off x="5012625" y="3641888"/>
                                <a:ext cx="666750" cy="276225"/>
                              </a:xfrm>
                              <a:prstGeom prst="rect">
                                <a:avLst/>
                              </a:prstGeom>
                              <a:gradFill>
                                <a:gsLst>
                                  <a:gs pos="0">
                                    <a:srgbClr val="7F5AAB"/>
                                  </a:gs>
                                  <a:gs pos="100000">
                                    <a:srgbClr val="C7AEED"/>
                                  </a:gs>
                                </a:gsLst>
                                <a:lin ang="16200000" scaled="0"/>
                              </a:gradFill>
                              <a:ln cap="flat" cmpd="sng" w="9525">
                                <a:solidFill>
                                  <a:srgbClr val="7C5F9F"/>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Nota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241300</wp:posOffset>
                      </wp:positionV>
                      <wp:extent cx="704850" cy="314325"/>
                      <wp:effectExtent b="0" l="0" r="0" t="0"/>
                      <wp:wrapSquare wrapText="bothSides" distB="0" distT="0" distL="114300" distR="114300"/>
                      <wp:docPr id="712" name="image56.png"/>
                      <a:graphic>
                        <a:graphicData uri="http://schemas.openxmlformats.org/drawingml/2006/picture">
                          <pic:pic>
                            <pic:nvPicPr>
                              <pic:cNvPr id="0" name="image56.png"/>
                              <pic:cNvPicPr preferRelativeResize="0"/>
                            </pic:nvPicPr>
                            <pic:blipFill>
                              <a:blip r:embed="rId92"/>
                              <a:srcRect/>
                              <a:stretch>
                                <a:fillRect/>
                              </a:stretch>
                            </pic:blipFill>
                            <pic:spPr>
                              <a:xfrm>
                                <a:off x="0" y="0"/>
                                <a:ext cx="704850" cy="314325"/>
                              </a:xfrm>
                              <a:prstGeom prst="rect"/>
                              <a:ln/>
                            </pic:spPr>
                          </pic:pic>
                        </a:graphicData>
                      </a:graphic>
                    </wp:anchor>
                  </w:drawing>
                </mc:Fallback>
              </mc:AlternateContent>
            </w:r>
          </w:p>
        </w:tc>
      </w:tr>
    </w:tbl>
    <w:p w:rsidR="00000000" w:rsidDel="00000000" w:rsidP="00000000" w:rsidRDefault="00000000" w:rsidRPr="00000000" w14:paraId="00000267">
      <w:pPr>
        <w:spacing w:after="120" w:line="240" w:lineRule="auto"/>
        <w:rPr>
          <w:color w:val="000000"/>
        </w:rPr>
      </w:pPr>
      <w:r w:rsidDel="00000000" w:rsidR="00000000" w:rsidRPr="00000000">
        <w:rPr>
          <w:rtl w:val="0"/>
        </w:rPr>
      </w:r>
    </w:p>
    <w:p w:rsidR="00000000" w:rsidDel="00000000" w:rsidP="00000000" w:rsidRDefault="00000000" w:rsidRPr="00000000" w14:paraId="00000268">
      <w:pPr>
        <w:tabs>
          <w:tab w:val="center" w:pos="8210"/>
        </w:tabs>
        <w:spacing w:after="120" w:line="240" w:lineRule="auto"/>
        <w:rPr>
          <w:b w:val="1"/>
          <w:color w:val="000000"/>
        </w:rPr>
      </w:pPr>
      <w:r w:rsidDel="00000000" w:rsidR="00000000" w:rsidRPr="00000000">
        <w:rPr>
          <w:rtl w:val="0"/>
        </w:rPr>
      </w:r>
    </w:p>
    <w:tbl>
      <w:tblPr>
        <w:tblStyle w:val="Table47"/>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3"/>
        <w:tblGridChange w:id="0">
          <w:tblGrid>
            <w:gridCol w:w="1534"/>
            <w:gridCol w:w="456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A">
            <w:pPr>
              <w:pStyle w:val="Title"/>
              <w:widowControl w:val="0"/>
              <w:spacing w:line="240" w:lineRule="auto"/>
              <w:jc w:val="center"/>
              <w:rPr>
                <w:sz w:val="22"/>
                <w:szCs w:val="22"/>
              </w:rPr>
            </w:pPr>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rPr>
                <w:highlight w:val="yellow"/>
              </w:rPr>
            </w:pPr>
            <w:r w:rsidDel="00000000" w:rsidR="00000000" w:rsidRPr="00000000">
              <w:rPr>
                <w:highlight w:val="yellow"/>
                <w:rtl w:val="0"/>
              </w:rPr>
              <w:t xml:space="preserve">Algunas características especiales a tener en cuenta para el uso de los colores </w:t>
            </w:r>
            <w:sdt>
              <w:sdtPr>
                <w:tag w:val="goog_rdk_38"/>
              </w:sdtPr>
              <w:sdtContent>
                <w:commentRangeStart w:id="37"/>
              </w:sdtContent>
            </w:sdt>
            <w:r w:rsidDel="00000000" w:rsidR="00000000" w:rsidRPr="00000000">
              <w:rPr>
                <w:highlight w:val="yellow"/>
                <w:rtl w:val="0"/>
              </w:rPr>
              <w:t xml:space="preserve">son</w:t>
            </w:r>
            <w:commentRangeEnd w:id="37"/>
            <w:r w:rsidDel="00000000" w:rsidR="00000000" w:rsidRPr="00000000">
              <w:commentReference w:id="37"/>
            </w:r>
            <w:r w:rsidDel="00000000" w:rsidR="00000000" w:rsidRPr="00000000">
              <w:rPr>
                <w:highlight w:val="yellow"/>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highlight w:val="yellow"/>
                <w:rtl w:val="0"/>
              </w:rPr>
              <w:t xml:space="preserve">Colores cálidos</w:t>
            </w:r>
            <w:r w:rsidDel="00000000" w:rsidR="00000000" w:rsidRPr="00000000">
              <w:rPr>
                <w:rtl w:val="0"/>
              </w:rPr>
            </w:r>
          </w:p>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pacing w:line="240" w:lineRule="auto"/>
              <w:rPr>
                <w:b w:val="1"/>
                <w:color w:val="999999"/>
              </w:rPr>
            </w:pPr>
            <w:r w:rsidDel="00000000" w:rsidR="00000000" w:rsidRPr="00000000">
              <w:rPr>
                <w:color w:val="000000"/>
                <w:rtl w:val="0"/>
              </w:rPr>
              <w:t xml:space="preserve">Los colores cálidos</w:t>
            </w:r>
            <w:r w:rsidDel="00000000" w:rsidR="00000000" w:rsidRPr="00000000">
              <w:rPr>
                <w:b w:val="1"/>
                <w:color w:val="000000"/>
                <w:rtl w:val="0"/>
              </w:rPr>
              <w:t xml:space="preserve"> </w:t>
            </w:r>
            <w:r w:rsidDel="00000000" w:rsidR="00000000" w:rsidRPr="00000000">
              <w:rPr>
                <w:color w:val="000000"/>
                <w:rtl w:val="0"/>
              </w:rPr>
              <w:t xml:space="preserve">son los colores que trasmiten o generan al espectador una sensación cálida. Se usa para un ambiente habitacional que pretenda trasmitir calidez y comodidad.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pPr>
            <w:sdt>
              <w:sdtPr>
                <w:tag w:val="goog_rdk_39"/>
              </w:sdtPr>
              <w:sdtContent>
                <w:commentRangeStart w:id="38"/>
              </w:sdtContent>
            </w:sdt>
            <w:r w:rsidDel="00000000" w:rsidR="00000000" w:rsidRPr="00000000">
              <w:rPr/>
              <w:drawing>
                <wp:inline distB="0" distT="0" distL="0" distR="0">
                  <wp:extent cx="2480774" cy="1926239"/>
                  <wp:effectExtent b="0" l="0" r="0" t="0"/>
                  <wp:docPr descr="Gráfico vectorial de ilustración de la paleta de colores cálidos. Guía de la paleta de colores abstractos. Cuadrados de color cálido aislados en fondo blanco. Ilustración vectorial EPS10.  " id="776" name="image39.jpg"/>
                  <a:graphic>
                    <a:graphicData uri="http://schemas.openxmlformats.org/drawingml/2006/picture">
                      <pic:pic>
                        <pic:nvPicPr>
                          <pic:cNvPr descr="Gráfico vectorial de ilustración de la paleta de colores cálidos. Guía de la paleta de colores abstractos. Cuadrados de color cálido aislados en fondo blanco. Ilustración vectorial EPS10.  " id="0" name="image39.jpg"/>
                          <pic:cNvPicPr preferRelativeResize="0"/>
                        </pic:nvPicPr>
                        <pic:blipFill>
                          <a:blip r:embed="rId93"/>
                          <a:srcRect b="0" l="0" r="0" t="0"/>
                          <a:stretch>
                            <a:fillRect/>
                          </a:stretch>
                        </pic:blipFill>
                        <pic:spPr>
                          <a:xfrm>
                            <a:off x="0" y="0"/>
                            <a:ext cx="2480774" cy="1926239"/>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rtl w:val="0"/>
              </w:rPr>
              <w:t xml:space="preserve">Imagen</w:t>
            </w:r>
            <w:r w:rsidDel="00000000" w:rsidR="00000000" w:rsidRPr="00000000">
              <w:rPr>
                <w:color w:val="666666"/>
                <w:rtl w:val="0"/>
              </w:rPr>
              <w:t xml:space="preserve"> </w:t>
            </w:r>
            <w:r w:rsidDel="00000000" w:rsidR="00000000" w:rsidRPr="00000000">
              <w:rPr>
                <w:color w:val="000000"/>
                <w:rtl w:val="0"/>
              </w:rPr>
              <w:t xml:space="preserve">835201_ i36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4">
            <w:pPr>
              <w:spacing w:after="120" w:lineRule="auto"/>
              <w:rPr>
                <w:color w:val="000000"/>
              </w:rPr>
            </w:pPr>
            <w:r w:rsidDel="00000000" w:rsidR="00000000" w:rsidRPr="00000000">
              <w:rPr>
                <w:b w:val="1"/>
                <w:color w:val="000000"/>
                <w:highlight w:val="yellow"/>
                <w:rtl w:val="0"/>
              </w:rPr>
              <w:t xml:space="preserve">Colores fríos</w:t>
            </w:r>
            <w:r w:rsidDel="00000000" w:rsidR="00000000" w:rsidRPr="00000000">
              <w:rPr>
                <w:rtl w:val="0"/>
              </w:rPr>
            </w:r>
          </w:p>
          <w:p w:rsidR="00000000" w:rsidDel="00000000" w:rsidP="00000000" w:rsidRDefault="00000000" w:rsidRPr="00000000" w14:paraId="00000275">
            <w:pPr>
              <w:spacing w:after="120" w:lineRule="auto"/>
              <w:rPr>
                <w:color w:val="000000"/>
              </w:rPr>
            </w:pPr>
            <w:r w:rsidDel="00000000" w:rsidR="00000000" w:rsidRPr="00000000">
              <w:rPr>
                <w:color w:val="000000"/>
                <w:rtl w:val="0"/>
              </w:rPr>
              <w:t xml:space="preserve">Los colores fríos</w:t>
            </w:r>
            <w:r w:rsidDel="00000000" w:rsidR="00000000" w:rsidRPr="00000000">
              <w:rPr>
                <w:b w:val="1"/>
                <w:color w:val="000000"/>
                <w:rtl w:val="0"/>
              </w:rPr>
              <w:t xml:space="preserve"> </w:t>
            </w:r>
            <w:r w:rsidDel="00000000" w:rsidR="00000000" w:rsidRPr="00000000">
              <w:rPr>
                <w:color w:val="000000"/>
                <w:rtl w:val="0"/>
              </w:rPr>
              <w:t xml:space="preserve">son aquellos que le transmiten al espectador una sensación más fría o fresca. </w:t>
            </w:r>
          </w:p>
          <w:p w:rsidR="00000000" w:rsidDel="00000000" w:rsidP="00000000" w:rsidRDefault="00000000" w:rsidRPr="00000000" w14:paraId="00000276">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rPr/>
            </w:pPr>
            <w:r w:rsidDel="00000000" w:rsidR="00000000" w:rsidRPr="00000000">
              <w:rPr/>
              <w:drawing>
                <wp:inline distB="0" distT="0" distL="0" distR="0">
                  <wp:extent cx="3114675" cy="2419350"/>
                  <wp:effectExtent b="0" l="0" r="0" t="0"/>
                  <wp:docPr descr="Gráfico vectorial de ilustración de la paleta Color fresco. Guía de la paleta de colores abstractos. Cuadrados de color frío, aislados en fondo blanco. Ilustración vectorial EPS10.&#10; " id="777" name="image43.jpg"/>
                  <a:graphic>
                    <a:graphicData uri="http://schemas.openxmlformats.org/drawingml/2006/picture">
                      <pic:pic>
                        <pic:nvPicPr>
                          <pic:cNvPr descr="Gráfico vectorial de ilustración de la paleta Color fresco. Guía de la paleta de colores abstractos. Cuadrados de color frío, aislados en fondo blanco. Ilustración vectorial EPS10.&#10; " id="0" name="image43.jpg"/>
                          <pic:cNvPicPr preferRelativeResize="0"/>
                        </pic:nvPicPr>
                        <pic:blipFill>
                          <a:blip r:embed="rId94"/>
                          <a:srcRect b="0" l="0" r="0" t="0"/>
                          <a:stretch>
                            <a:fillRect/>
                          </a:stretch>
                        </pic:blipFill>
                        <pic:spPr>
                          <a:xfrm>
                            <a:off x="0" y="0"/>
                            <a:ext cx="31146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spacing w:line="240" w:lineRule="auto"/>
              <w:rPr>
                <w:b w:val="1"/>
              </w:rPr>
            </w:pPr>
            <w:r w:rsidDel="00000000" w:rsidR="00000000" w:rsidRPr="00000000">
              <w:rPr>
                <w:b w:val="1"/>
                <w:rtl w:val="0"/>
              </w:rPr>
              <w:t xml:space="preserve">Imagen: </w:t>
            </w:r>
            <w:r w:rsidDel="00000000" w:rsidR="00000000" w:rsidRPr="00000000">
              <w:rPr>
                <w:color w:val="000000"/>
                <w:rtl w:val="0"/>
              </w:rPr>
              <w:t xml:space="preserve">835201_ i37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A">
            <w:pPr>
              <w:spacing w:after="120" w:lineRule="auto"/>
              <w:rPr>
                <w:color w:val="000000"/>
              </w:rPr>
            </w:pPr>
            <w:r w:rsidDel="00000000" w:rsidR="00000000" w:rsidRPr="00000000">
              <w:rPr>
                <w:b w:val="1"/>
                <w:color w:val="000000"/>
                <w:highlight w:val="yellow"/>
                <w:rtl w:val="0"/>
              </w:rPr>
              <w:t xml:space="preserve">Colores pastel</w:t>
            </w:r>
            <w:r w:rsidDel="00000000" w:rsidR="00000000" w:rsidRPr="00000000">
              <w:rPr>
                <w:rtl w:val="0"/>
              </w:rPr>
            </w:r>
          </w:p>
          <w:p w:rsidR="00000000" w:rsidDel="00000000" w:rsidP="00000000" w:rsidRDefault="00000000" w:rsidRPr="00000000" w14:paraId="0000027B">
            <w:pPr>
              <w:spacing w:after="120" w:lineRule="auto"/>
              <w:rPr>
                <w:color w:val="000000"/>
              </w:rPr>
            </w:pPr>
            <w:r w:rsidDel="00000000" w:rsidR="00000000" w:rsidRPr="00000000">
              <w:rPr>
                <w:color w:val="000000"/>
                <w:rtl w:val="0"/>
              </w:rPr>
              <w:t xml:space="preserve">Los colores pastel</w:t>
            </w:r>
            <w:r w:rsidDel="00000000" w:rsidR="00000000" w:rsidRPr="00000000">
              <w:rPr>
                <w:b w:val="1"/>
                <w:color w:val="000000"/>
                <w:rtl w:val="0"/>
              </w:rPr>
              <w:t xml:space="preserve"> </w:t>
            </w:r>
            <w:r w:rsidDel="00000000" w:rsidR="00000000" w:rsidRPr="00000000">
              <w:rPr>
                <w:color w:val="000000"/>
                <w:rtl w:val="0"/>
              </w:rPr>
              <w:t xml:space="preserve">tienen una saturación muy baja, también se describen como ligeros, algunos de ellos son usados para generar sensaciones calmantes y tranquilizantes al espectador. </w:t>
            </w:r>
          </w:p>
          <w:p w:rsidR="00000000" w:rsidDel="00000000" w:rsidP="00000000" w:rsidRDefault="00000000" w:rsidRPr="00000000" w14:paraId="0000027C">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rPr/>
            </w:pPr>
            <w:r w:rsidDel="00000000" w:rsidR="00000000" w:rsidRPr="00000000">
              <w:rPr/>
              <w:drawing>
                <wp:inline distB="0" distT="0" distL="0" distR="0">
                  <wp:extent cx="3305175" cy="2028825"/>
                  <wp:effectExtent b="0" l="0" r="0" t="0"/>
                  <wp:docPr id="771"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33051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widowControl w:val="0"/>
              <w:spacing w:line="240" w:lineRule="auto"/>
              <w:rPr>
                <w:b w:val="1"/>
              </w:rPr>
            </w:pPr>
            <w:r w:rsidDel="00000000" w:rsidR="00000000" w:rsidRPr="00000000">
              <w:rPr>
                <w:b w:val="1"/>
                <w:rtl w:val="0"/>
              </w:rPr>
              <w:t xml:space="preserve">Imagen: </w:t>
            </w:r>
            <w:r w:rsidDel="00000000" w:rsidR="00000000" w:rsidRPr="00000000">
              <w:rPr>
                <w:color w:val="000000"/>
                <w:rtl w:val="0"/>
              </w:rPr>
              <w:t xml:space="preserve">835201_ i38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0">
            <w:pPr>
              <w:spacing w:after="120" w:lineRule="auto"/>
              <w:rPr>
                <w:color w:val="000000"/>
              </w:rPr>
            </w:pPr>
            <w:r w:rsidDel="00000000" w:rsidR="00000000" w:rsidRPr="00000000">
              <w:rPr>
                <w:b w:val="1"/>
                <w:color w:val="000000"/>
                <w:highlight w:val="yellow"/>
                <w:rtl w:val="0"/>
              </w:rPr>
              <w:t xml:space="preserve">Colores neutros</w:t>
            </w:r>
            <w:r w:rsidDel="00000000" w:rsidR="00000000" w:rsidRPr="00000000">
              <w:rPr>
                <w:rtl w:val="0"/>
              </w:rPr>
            </w:r>
          </w:p>
          <w:p w:rsidR="00000000" w:rsidDel="00000000" w:rsidP="00000000" w:rsidRDefault="00000000" w:rsidRPr="00000000" w14:paraId="00000281">
            <w:pPr>
              <w:spacing w:after="120" w:lineRule="auto"/>
              <w:rPr>
                <w:color w:val="000000"/>
              </w:rPr>
            </w:pPr>
            <w:r w:rsidDel="00000000" w:rsidR="00000000" w:rsidRPr="00000000">
              <w:rPr>
                <w:color w:val="000000"/>
                <w:rtl w:val="0"/>
              </w:rPr>
              <w:t xml:space="preserve">Los colores neutros</w:t>
            </w:r>
            <w:r w:rsidDel="00000000" w:rsidR="00000000" w:rsidRPr="00000000">
              <w:rPr>
                <w:b w:val="1"/>
                <w:color w:val="000000"/>
                <w:rtl w:val="0"/>
              </w:rPr>
              <w:t xml:space="preserve"> </w:t>
            </w:r>
            <w:r w:rsidDel="00000000" w:rsidR="00000000" w:rsidRPr="00000000">
              <w:rPr>
                <w:color w:val="000000"/>
                <w:rtl w:val="0"/>
              </w:rPr>
              <w:t xml:space="preserve">como gris, negro y blanco han sido los tradicionalmente utilizados en los diseños de los mobiliarios de oficina.</w:t>
            </w:r>
          </w:p>
          <w:p w:rsidR="00000000" w:rsidDel="00000000" w:rsidP="00000000" w:rsidRDefault="00000000" w:rsidRPr="00000000" w14:paraId="0000028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line="240" w:lineRule="auto"/>
              <w:rPr/>
            </w:pPr>
            <w:r w:rsidDel="00000000" w:rsidR="00000000" w:rsidRPr="00000000">
              <w:rPr/>
              <w:drawing>
                <wp:inline distB="0" distT="0" distL="0" distR="0">
                  <wp:extent cx="3943350" cy="2219325"/>
                  <wp:effectExtent b="0" l="0" r="0" t="0"/>
                  <wp:docPr descr="Catálogo de paletas de color Muestras de gris en RGB HEX. Vector de neomorfismo" id="772" name="image35.jpg"/>
                  <a:graphic>
                    <a:graphicData uri="http://schemas.openxmlformats.org/drawingml/2006/picture">
                      <pic:pic>
                        <pic:nvPicPr>
                          <pic:cNvPr descr="Catálogo de paletas de color Muestras de gris en RGB HEX. Vector de neomorfismo" id="0" name="image35.jpg"/>
                          <pic:cNvPicPr preferRelativeResize="0"/>
                        </pic:nvPicPr>
                        <pic:blipFill>
                          <a:blip r:embed="rId96"/>
                          <a:srcRect b="0" l="0" r="0" t="0"/>
                          <a:stretch>
                            <a:fillRect/>
                          </a:stretch>
                        </pic:blipFill>
                        <pic:spPr>
                          <a:xfrm>
                            <a:off x="0" y="0"/>
                            <a:ext cx="39433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widowControl w:val="0"/>
              <w:spacing w:line="240" w:lineRule="auto"/>
              <w:rPr>
                <w:b w:val="1"/>
              </w:rPr>
            </w:pPr>
            <w:r w:rsidDel="00000000" w:rsidR="00000000" w:rsidRPr="00000000">
              <w:rPr>
                <w:b w:val="1"/>
                <w:rtl w:val="0"/>
              </w:rPr>
              <w:t xml:space="preserve">Imagen: </w:t>
            </w:r>
            <w:r w:rsidDel="00000000" w:rsidR="00000000" w:rsidRPr="00000000">
              <w:rPr>
                <w:color w:val="000000"/>
                <w:rtl w:val="0"/>
              </w:rPr>
              <w:t xml:space="preserve">835201_ i39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6">
            <w:pPr>
              <w:spacing w:after="120" w:lineRule="auto"/>
              <w:rPr>
                <w:color w:val="000000"/>
              </w:rPr>
            </w:pPr>
            <w:r w:rsidDel="00000000" w:rsidR="00000000" w:rsidRPr="00000000">
              <w:rPr>
                <w:b w:val="1"/>
                <w:color w:val="000000"/>
                <w:highlight w:val="yellow"/>
                <w:rtl w:val="0"/>
              </w:rPr>
              <w:t xml:space="preserve">Tonos vivos</w:t>
            </w:r>
            <w:r w:rsidDel="00000000" w:rsidR="00000000" w:rsidRPr="00000000">
              <w:rPr>
                <w:rtl w:val="0"/>
              </w:rPr>
            </w:r>
          </w:p>
          <w:p w:rsidR="00000000" w:rsidDel="00000000" w:rsidP="00000000" w:rsidRDefault="00000000" w:rsidRPr="00000000" w14:paraId="00000287">
            <w:pPr>
              <w:spacing w:after="120" w:lineRule="auto"/>
              <w:rPr>
                <w:color w:val="000000"/>
              </w:rPr>
            </w:pPr>
            <w:r w:rsidDel="00000000" w:rsidR="00000000" w:rsidRPr="00000000">
              <w:rPr>
                <w:color w:val="000000"/>
                <w:rtl w:val="0"/>
              </w:rPr>
              <w:t xml:space="preserve">Los tonos “vivos”,</w:t>
            </w:r>
            <w:r w:rsidDel="00000000" w:rsidR="00000000" w:rsidRPr="00000000">
              <w:rPr>
                <w:b w:val="1"/>
                <w:color w:val="000000"/>
                <w:rtl w:val="0"/>
              </w:rPr>
              <w:t xml:space="preserve"> </w:t>
            </w:r>
            <w:r w:rsidDel="00000000" w:rsidR="00000000" w:rsidRPr="00000000">
              <w:rPr>
                <w:color w:val="000000"/>
                <w:rtl w:val="0"/>
              </w:rPr>
              <w:t xml:space="preserve">primarios e incluso “ácidos”, han tomado relevancia recientemente en espacios modernos y vanguardistas.</w:t>
            </w:r>
          </w:p>
          <w:p w:rsidR="00000000" w:rsidDel="00000000" w:rsidP="00000000" w:rsidRDefault="00000000" w:rsidRPr="00000000" w14:paraId="00000288">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rPr/>
            </w:pPr>
            <w:r w:rsidDel="00000000" w:rsidR="00000000" w:rsidRPr="00000000">
              <w:rPr/>
              <w:drawing>
                <wp:inline distB="0" distT="0" distL="0" distR="0">
                  <wp:extent cx="3409950" cy="2409825"/>
                  <wp:effectExtent b="0" l="0" r="0" t="0"/>
                  <wp:docPr descr="Tono de color amargo y picante con ilustración de vectores de código" id="812" name="image91.jpg"/>
                  <a:graphic>
                    <a:graphicData uri="http://schemas.openxmlformats.org/drawingml/2006/picture">
                      <pic:pic>
                        <pic:nvPicPr>
                          <pic:cNvPr descr="Tono de color amargo y picante con ilustración de vectores de código" id="0" name="image91.jpg"/>
                          <pic:cNvPicPr preferRelativeResize="0"/>
                        </pic:nvPicPr>
                        <pic:blipFill>
                          <a:blip r:embed="rId97"/>
                          <a:srcRect b="0" l="0" r="0" t="0"/>
                          <a:stretch>
                            <a:fillRect/>
                          </a:stretch>
                        </pic:blipFill>
                        <pic:spPr>
                          <a:xfrm>
                            <a:off x="0" y="0"/>
                            <a:ext cx="34099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widowControl w:val="0"/>
              <w:spacing w:line="240" w:lineRule="auto"/>
              <w:rPr>
                <w:b w:val="1"/>
              </w:rPr>
            </w:pPr>
            <w:r w:rsidDel="00000000" w:rsidR="00000000" w:rsidRPr="00000000">
              <w:rPr>
                <w:b w:val="1"/>
                <w:rtl w:val="0"/>
              </w:rPr>
              <w:t xml:space="preserve">Imagen: </w:t>
            </w:r>
            <w:r w:rsidDel="00000000" w:rsidR="00000000" w:rsidRPr="00000000">
              <w:rPr>
                <w:color w:val="000000"/>
                <w:rtl w:val="0"/>
              </w:rPr>
              <w:t xml:space="preserve">835201_ i40</w:t>
            </w:r>
            <w:r w:rsidDel="00000000" w:rsidR="00000000" w:rsidRPr="00000000">
              <w:rPr>
                <w:rtl w:val="0"/>
              </w:rPr>
            </w:r>
          </w:p>
        </w:tc>
      </w:tr>
    </w:tbl>
    <w:p w:rsidR="00000000" w:rsidDel="00000000" w:rsidP="00000000" w:rsidRDefault="00000000" w:rsidRPr="00000000" w14:paraId="0000028C">
      <w:pPr>
        <w:tabs>
          <w:tab w:val="center" w:pos="8210"/>
        </w:tabs>
        <w:spacing w:after="120" w:line="240" w:lineRule="auto"/>
        <w:rPr>
          <w:b w:val="1"/>
          <w:color w:val="000000"/>
        </w:rPr>
      </w:pPr>
      <w:r w:rsidDel="00000000" w:rsidR="00000000" w:rsidRPr="00000000">
        <w:rPr>
          <w:rtl w:val="0"/>
        </w:rPr>
      </w:r>
    </w:p>
    <w:p w:rsidR="00000000" w:rsidDel="00000000" w:rsidP="00000000" w:rsidRDefault="00000000" w:rsidRPr="00000000" w14:paraId="0000028D">
      <w:pPr>
        <w:tabs>
          <w:tab w:val="center" w:pos="8210"/>
        </w:tabs>
        <w:spacing w:after="120" w:line="240" w:lineRule="auto"/>
        <w:rPr>
          <w:b w:val="1"/>
          <w:color w:val="000000"/>
        </w:rPr>
      </w:pPr>
      <w:r w:rsidDel="00000000" w:rsidR="00000000" w:rsidRPr="00000000">
        <w:rPr>
          <w:b w:val="1"/>
          <w:color w:val="000000"/>
          <w:rtl w:val="0"/>
        </w:rPr>
        <w:tab/>
      </w:r>
    </w:p>
    <w:p w:rsidR="00000000" w:rsidDel="00000000" w:rsidP="00000000" w:rsidRDefault="00000000" w:rsidRPr="00000000" w14:paraId="0000028E">
      <w:pPr>
        <w:spacing w:after="120" w:line="240" w:lineRule="auto"/>
        <w:rPr>
          <w:color w:val="000000"/>
        </w:rPr>
      </w:pPr>
      <w:r w:rsidDel="00000000" w:rsidR="00000000" w:rsidRPr="00000000">
        <w:rPr>
          <w:b w:val="1"/>
          <w:color w:val="000000"/>
          <w:rtl w:val="0"/>
        </w:rPr>
        <w:t xml:space="preserve">6.2 Materiales metálicos y accesorios</w:t>
      </w:r>
      <w:r w:rsidDel="00000000" w:rsidR="00000000" w:rsidRPr="00000000">
        <w:rPr>
          <w:color w:val="000000"/>
          <w:rtl w:val="0"/>
        </w:rPr>
        <w:t xml:space="preserve">.</w:t>
      </w:r>
    </w:p>
    <w:p w:rsidR="00000000" w:rsidDel="00000000" w:rsidP="00000000" w:rsidRDefault="00000000" w:rsidRPr="00000000" w14:paraId="0000028F">
      <w:pPr>
        <w:spacing w:after="120" w:line="240" w:lineRule="auto"/>
        <w:rPr/>
      </w:pPr>
      <w:r w:rsidDel="00000000" w:rsidR="00000000" w:rsidRPr="00000000">
        <w:rPr>
          <w:rtl w:val="0"/>
        </w:rPr>
      </w:r>
    </w:p>
    <w:tbl>
      <w:tblPr>
        <w:tblStyle w:val="Table4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0">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1">
            <w:pPr>
              <w:spacing w:after="120" w:lineRule="auto"/>
              <w:rPr/>
            </w:pPr>
            <w:sdt>
              <w:sdtPr>
                <w:tag w:val="goog_rdk_40"/>
              </w:sdtPr>
              <w:sdtContent>
                <w:commentRangeStart w:id="39"/>
              </w:sdtContent>
            </w:sdt>
            <w:r w:rsidDel="00000000" w:rsidR="00000000" w:rsidRPr="00000000">
              <w:rPr>
                <w:rtl w:val="0"/>
              </w:rPr>
              <w:t xml:space="preserve">La</w:t>
            </w:r>
            <w:commentRangeEnd w:id="39"/>
            <w:r w:rsidDel="00000000" w:rsidR="00000000" w:rsidRPr="00000000">
              <w:commentReference w:id="39"/>
            </w:r>
            <w:r w:rsidDel="00000000" w:rsidR="00000000" w:rsidRPr="00000000">
              <w:rPr>
                <w:rtl w:val="0"/>
              </w:rPr>
              <w:t xml:space="preserve"> mayoría del mobiliario producido es realizado con madera; sin embargo, en el trabajo de la madera para la conformación de productos, el uso de materiales como el acero, el hierro, fundiciones de hierro y aluminio, juega un rol importante al momento de otorgar propiedades como resistencia, vistosidad y robustez. </w:t>
            </w:r>
          </w:p>
          <w:p w:rsidR="00000000" w:rsidDel="00000000" w:rsidP="00000000" w:rsidRDefault="00000000" w:rsidRPr="00000000" w14:paraId="00000292">
            <w:pPr>
              <w:spacing w:after="120" w:lineRule="auto"/>
              <w:rPr/>
            </w:pPr>
            <w:r w:rsidDel="00000000" w:rsidR="00000000" w:rsidRPr="00000000">
              <w:rPr>
                <w:rtl w:val="0"/>
              </w:rPr>
              <w:t xml:space="preserve">La implementación de materiales metálicos en el diseño de mobiliario, permite entre otras cosas, variar las texturas del producto, y generarle al cliente o al usuario la posibilidad de experimentar diferentes sensaciones sensoriales, además de la percepción de firmeza o durabilidad que generalmente transmiten los metales. </w:t>
            </w:r>
            <w:r w:rsidDel="00000000" w:rsidR="00000000" w:rsidRPr="00000000">
              <w:drawing>
                <wp:anchor allowOverlap="1" behindDoc="0" distB="0" distT="0" distL="114300" distR="114300" hidden="0" layoutInCell="1" locked="0" relativeHeight="0" simplePos="0">
                  <wp:simplePos x="0" y="0"/>
                  <wp:positionH relativeFrom="column">
                    <wp:posOffset>35564</wp:posOffset>
                  </wp:positionH>
                  <wp:positionV relativeFrom="paragraph">
                    <wp:posOffset>545465</wp:posOffset>
                  </wp:positionV>
                  <wp:extent cx="1935480" cy="1615440"/>
                  <wp:effectExtent b="0" l="0" r="0" t="0"/>
                  <wp:wrapSquare wrapText="bothSides" distB="0" distT="0" distL="114300" distR="114300"/>
                  <wp:docPr id="808" name="image88.png"/>
                  <a:graphic>
                    <a:graphicData uri="http://schemas.openxmlformats.org/drawingml/2006/picture">
                      <pic:pic>
                        <pic:nvPicPr>
                          <pic:cNvPr id="0" name="image88.png"/>
                          <pic:cNvPicPr preferRelativeResize="0"/>
                        </pic:nvPicPr>
                        <pic:blipFill>
                          <a:blip r:embed="rId98"/>
                          <a:srcRect b="0" l="14546" r="13965" t="14511"/>
                          <a:stretch>
                            <a:fillRect/>
                          </a:stretch>
                        </pic:blipFill>
                        <pic:spPr>
                          <a:xfrm>
                            <a:off x="0" y="0"/>
                            <a:ext cx="1935480" cy="16154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2196886</wp:posOffset>
                  </wp:positionH>
                  <wp:positionV relativeFrom="paragraph">
                    <wp:posOffset>545465</wp:posOffset>
                  </wp:positionV>
                  <wp:extent cx="2529205" cy="1771650"/>
                  <wp:effectExtent b="0" l="0" r="0" t="0"/>
                  <wp:wrapSquare wrapText="bothSides" distB="0" distT="0" distL="114300" distR="114300"/>
                  <wp:docPr id="818" name="image99.png"/>
                  <a:graphic>
                    <a:graphicData uri="http://schemas.openxmlformats.org/drawingml/2006/picture">
                      <pic:pic>
                        <pic:nvPicPr>
                          <pic:cNvPr id="0" name="image99.png"/>
                          <pic:cNvPicPr preferRelativeResize="0"/>
                        </pic:nvPicPr>
                        <pic:blipFill>
                          <a:blip r:embed="rId99"/>
                          <a:srcRect b="0" l="0" r="0" t="0"/>
                          <a:stretch>
                            <a:fillRect/>
                          </a:stretch>
                        </pic:blipFill>
                        <pic:spPr>
                          <a:xfrm>
                            <a:off x="0" y="0"/>
                            <a:ext cx="2529205" cy="1771650"/>
                          </a:xfrm>
                          <a:prstGeom prst="rect"/>
                          <a:ln/>
                        </pic:spPr>
                      </pic:pic>
                    </a:graphicData>
                  </a:graphic>
                </wp:anchor>
              </w:drawing>
            </w:r>
          </w:p>
          <w:p w:rsidR="00000000" w:rsidDel="00000000" w:rsidP="00000000" w:rsidRDefault="00000000" w:rsidRPr="00000000" w14:paraId="00000293">
            <w:pPr>
              <w:spacing w:after="120" w:lineRule="auto"/>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El acero en particular le otorga al inmueble la propiedad de robustez y le transmite al observador una característica de seguridad y durabilidad.</w:t>
            </w:r>
          </w:p>
          <w:p w:rsidR="00000000" w:rsidDel="00000000" w:rsidP="00000000" w:rsidRDefault="00000000" w:rsidRPr="00000000" w14:paraId="00000295">
            <w:pPr>
              <w:spacing w:after="120" w:lineRule="auto"/>
              <w:rPr/>
            </w:pPr>
            <w:r w:rsidDel="00000000" w:rsidR="00000000" w:rsidRPr="00000000">
              <w:rPr>
                <w:rtl w:val="0"/>
              </w:rPr>
            </w:r>
          </w:p>
          <w:p w:rsidR="00000000" w:rsidDel="00000000" w:rsidP="00000000" w:rsidRDefault="00000000" w:rsidRPr="00000000" w14:paraId="00000296">
            <w:pPr>
              <w:rPr>
                <w:color w:val="bfbfbf"/>
              </w:rPr>
            </w:pPr>
            <w:r w:rsidDel="00000000" w:rsidR="00000000" w:rsidRPr="00000000">
              <w:rPr>
                <w:rtl w:val="0"/>
              </w:rPr>
            </w:r>
          </w:p>
          <w:p w:rsidR="00000000" w:rsidDel="00000000" w:rsidP="00000000" w:rsidRDefault="00000000" w:rsidRPr="00000000" w14:paraId="00000297">
            <w:pPr>
              <w:rPr>
                <w:color w:val="bfbfbf"/>
              </w:rPr>
            </w:pPr>
            <w:r w:rsidDel="00000000" w:rsidR="00000000" w:rsidRPr="00000000">
              <w:rPr>
                <w:rtl w:val="0"/>
              </w:rPr>
            </w:r>
          </w:p>
        </w:tc>
      </w:tr>
    </w:tbl>
    <w:p w:rsidR="00000000" w:rsidDel="00000000" w:rsidP="00000000" w:rsidRDefault="00000000" w:rsidRPr="00000000" w14:paraId="00000298">
      <w:pPr>
        <w:spacing w:after="120" w:line="240" w:lineRule="auto"/>
        <w:rPr/>
      </w:pPr>
      <w:r w:rsidDel="00000000" w:rsidR="00000000" w:rsidRPr="00000000">
        <w:rPr>
          <w:rtl w:val="0"/>
        </w:rPr>
      </w:r>
    </w:p>
    <w:tbl>
      <w:tblPr>
        <w:tblStyle w:val="Table4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9">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A">
            <w:pPr>
              <w:rPr/>
            </w:pPr>
            <w:sdt>
              <w:sdtPr>
                <w:tag w:val="goog_rdk_41"/>
              </w:sdtPr>
              <w:sdtContent>
                <w:commentRangeStart w:id="40"/>
              </w:sdtContent>
            </w:sdt>
            <w:r w:rsidDel="00000000" w:rsidR="00000000" w:rsidRPr="00000000">
              <w:rPr>
                <w:rtl w:val="0"/>
              </w:rPr>
              <w:t xml:space="preserve">Los</w:t>
            </w:r>
            <w:commentRangeEnd w:id="40"/>
            <w:r w:rsidDel="00000000" w:rsidR="00000000" w:rsidRPr="00000000">
              <w:commentReference w:id="40"/>
            </w:r>
            <w:r w:rsidDel="00000000" w:rsidR="00000000" w:rsidRPr="00000000">
              <w:rPr>
                <w:rtl w:val="0"/>
              </w:rPr>
              <w:t xml:space="preserve"> accesorios en los muebles permiten realzar atributos y características, el brillo de los metales en agarraderas es un ejemplo. Así mismo, la utilización de rieles en materiales metálicos, facilita el movimiento y durabilidad de los productos fabricados en madera.</w:t>
            </w:r>
            <w:r w:rsidDel="00000000" w:rsidR="00000000" w:rsidRPr="00000000">
              <w:drawing>
                <wp:anchor allowOverlap="1" behindDoc="0" distB="0" distT="0" distL="114300" distR="114300" hidden="0" layoutInCell="1" locked="0" relativeHeight="0" simplePos="0">
                  <wp:simplePos x="0" y="0"/>
                  <wp:positionH relativeFrom="column">
                    <wp:posOffset>-3569</wp:posOffset>
                  </wp:positionH>
                  <wp:positionV relativeFrom="paragraph">
                    <wp:posOffset>3588</wp:posOffset>
                  </wp:positionV>
                  <wp:extent cx="2371090" cy="1605280"/>
                  <wp:effectExtent b="0" l="0" r="0" t="0"/>
                  <wp:wrapSquare wrapText="bothSides" distB="0" distT="0" distL="114300" distR="114300"/>
                  <wp:docPr id="816" name="image90.jpg"/>
                  <a:graphic>
                    <a:graphicData uri="http://schemas.openxmlformats.org/drawingml/2006/picture">
                      <pic:pic>
                        <pic:nvPicPr>
                          <pic:cNvPr id="0" name="image90.jpg"/>
                          <pic:cNvPicPr preferRelativeResize="0"/>
                        </pic:nvPicPr>
                        <pic:blipFill>
                          <a:blip r:embed="rId100"/>
                          <a:srcRect b="0" l="0" r="0" t="0"/>
                          <a:stretch>
                            <a:fillRect/>
                          </a:stretch>
                        </pic:blipFill>
                        <pic:spPr>
                          <a:xfrm>
                            <a:off x="0" y="0"/>
                            <a:ext cx="2371090" cy="16052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2484445</wp:posOffset>
                  </wp:positionH>
                  <wp:positionV relativeFrom="paragraph">
                    <wp:posOffset>3588</wp:posOffset>
                  </wp:positionV>
                  <wp:extent cx="2306955" cy="1605280"/>
                  <wp:effectExtent b="0" l="0" r="0" t="0"/>
                  <wp:wrapSquare wrapText="bothSides" distB="0" distT="0" distL="114300" distR="114300"/>
                  <wp:docPr id="833" name="image112.jpg"/>
                  <a:graphic>
                    <a:graphicData uri="http://schemas.openxmlformats.org/drawingml/2006/picture">
                      <pic:pic>
                        <pic:nvPicPr>
                          <pic:cNvPr id="0" name="image112.jpg"/>
                          <pic:cNvPicPr preferRelativeResize="0"/>
                        </pic:nvPicPr>
                        <pic:blipFill>
                          <a:blip r:embed="rId101"/>
                          <a:srcRect b="0" l="0" r="0" t="0"/>
                          <a:stretch>
                            <a:fillRect/>
                          </a:stretch>
                        </pic:blipFill>
                        <pic:spPr>
                          <a:xfrm>
                            <a:off x="0" y="0"/>
                            <a:ext cx="2306955" cy="1605280"/>
                          </a:xfrm>
                          <a:prstGeom prst="rect"/>
                          <a:ln/>
                        </pic:spPr>
                      </pic:pic>
                    </a:graphicData>
                  </a:graphic>
                </wp:anchor>
              </w:drawing>
            </w:r>
          </w:p>
          <w:p w:rsidR="00000000" w:rsidDel="00000000" w:rsidP="00000000" w:rsidRDefault="00000000" w:rsidRPr="00000000" w14:paraId="0000029B">
            <w:pPr>
              <w:rPr>
                <w:color w:val="bfbfbf"/>
              </w:rPr>
            </w:pPr>
            <w:r w:rsidDel="00000000" w:rsidR="00000000" w:rsidRPr="00000000">
              <w:rPr>
                <w:rtl w:val="0"/>
              </w:rPr>
            </w:r>
          </w:p>
        </w:tc>
      </w:tr>
    </w:tbl>
    <w:p w:rsidR="00000000" w:rsidDel="00000000" w:rsidP="00000000" w:rsidRDefault="00000000" w:rsidRPr="00000000" w14:paraId="0000029C">
      <w:pPr>
        <w:spacing w:after="120" w:line="240" w:lineRule="auto"/>
        <w:ind w:left="720" w:firstLine="0"/>
        <w:rPr/>
      </w:pPr>
      <w:r w:rsidDel="00000000" w:rsidR="00000000" w:rsidRPr="00000000">
        <w:rPr>
          <w:rtl w:val="0"/>
        </w:rPr>
      </w:r>
    </w:p>
    <w:p w:rsidR="00000000" w:rsidDel="00000000" w:rsidP="00000000" w:rsidRDefault="00000000" w:rsidRPr="00000000" w14:paraId="0000029D">
      <w:pPr>
        <w:spacing w:after="120" w:line="240" w:lineRule="auto"/>
        <w:rPr>
          <w:b w:val="1"/>
          <w:color w:val="000000"/>
        </w:rPr>
      </w:pPr>
      <w:r w:rsidDel="00000000" w:rsidR="00000000" w:rsidRPr="00000000">
        <w:rPr>
          <w:b w:val="1"/>
          <w:color w:val="000000"/>
          <w:rtl w:val="0"/>
        </w:rPr>
        <w:t xml:space="preserve">7. Cliente y mercado</w:t>
      </w:r>
    </w:p>
    <w:tbl>
      <w:tblPr>
        <w:tblStyle w:val="Table5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E">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F">
            <w:pPr>
              <w:spacing w:after="120" w:lineRule="auto"/>
              <w:rPr>
                <w:color w:val="000000"/>
              </w:rPr>
            </w:pPr>
            <w:r w:rsidDel="00000000" w:rsidR="00000000" w:rsidRPr="00000000">
              <w:rPr>
                <w:color w:val="000000"/>
                <w:rtl w:val="0"/>
              </w:rPr>
              <w:t xml:space="preserve">El mercado de los productos mobiliarios es tan diverso y amplio como el tipo de clientes que pueden existir. </w:t>
            </w:r>
            <w:r w:rsidDel="00000000" w:rsidR="00000000" w:rsidRPr="00000000">
              <w:rPr>
                <w:b w:val="1"/>
                <w:color w:val="000000"/>
                <w:rtl w:val="0"/>
              </w:rPr>
              <w:t xml:space="preserve">Los clientes</w:t>
            </w:r>
            <w:r w:rsidDel="00000000" w:rsidR="00000000" w:rsidRPr="00000000">
              <w:rPr>
                <w:color w:val="000000"/>
                <w:rtl w:val="0"/>
              </w:rPr>
              <w:t xml:space="preserve"> son las personas que, en función de sus gustos, preferencias y actividades, demandan la adquisición de mobiliarios para el descanso, ocio, trabajo e incluso, mascotas. </w:t>
            </w:r>
          </w:p>
          <w:p w:rsidR="00000000" w:rsidDel="00000000" w:rsidP="00000000" w:rsidRDefault="00000000" w:rsidRPr="00000000" w14:paraId="000002A0">
            <w:pPr>
              <w:spacing w:after="120" w:lineRule="auto"/>
              <w:rPr>
                <w:color w:val="000000"/>
              </w:rPr>
            </w:pPr>
            <w:r w:rsidDel="00000000" w:rsidR="00000000" w:rsidRPr="00000000">
              <w:rPr>
                <w:color w:val="000000"/>
                <w:rtl w:val="0"/>
              </w:rPr>
              <w:t xml:space="preserve">El estudio y diferenciación de los tipos de clientes, es una actividad que se denomina </w:t>
            </w:r>
            <w:r w:rsidDel="00000000" w:rsidR="00000000" w:rsidRPr="00000000">
              <w:rPr>
                <w:b w:val="1"/>
                <w:color w:val="000000"/>
                <w:rtl w:val="0"/>
              </w:rPr>
              <w:t xml:space="preserve">segmentación, </w:t>
            </w:r>
            <w:r w:rsidDel="00000000" w:rsidR="00000000" w:rsidRPr="00000000">
              <w:rPr>
                <w:color w:val="000000"/>
                <w:rtl w:val="0"/>
              </w:rPr>
              <w:t xml:space="preserve">es importante saber que los productos mobiliarios, al igual que la ropa, tienen un público o clientes en particular; a este conglomerado de personas o clientes, se denomina </w:t>
            </w:r>
            <w:r w:rsidDel="00000000" w:rsidR="00000000" w:rsidRPr="00000000">
              <w:rPr>
                <w:b w:val="1"/>
                <w:color w:val="000000"/>
                <w:rtl w:val="0"/>
              </w:rPr>
              <w:t xml:space="preserve">mercado.</w:t>
            </w:r>
            <w:r w:rsidDel="00000000" w:rsidR="00000000" w:rsidRPr="00000000">
              <w:rPr>
                <w:rtl w:val="0"/>
              </w:rPr>
            </w:r>
          </w:p>
        </w:tc>
      </w:tr>
    </w:tbl>
    <w:p w:rsidR="00000000" w:rsidDel="00000000" w:rsidP="00000000" w:rsidRDefault="00000000" w:rsidRPr="00000000" w14:paraId="000002A1">
      <w:pPr>
        <w:spacing w:after="120" w:line="240" w:lineRule="auto"/>
        <w:rPr/>
      </w:pPr>
      <w:r w:rsidDel="00000000" w:rsidR="00000000" w:rsidRPr="00000000">
        <w:rPr>
          <w:rtl w:val="0"/>
        </w:rPr>
      </w:r>
    </w:p>
    <w:p w:rsidR="00000000" w:rsidDel="00000000" w:rsidP="00000000" w:rsidRDefault="00000000" w:rsidRPr="00000000" w14:paraId="000002A2">
      <w:pPr>
        <w:spacing w:after="120" w:line="240" w:lineRule="auto"/>
        <w:ind w:left="720" w:firstLine="0"/>
        <w:rPr>
          <w:b w:val="1"/>
          <w:color w:val="000000"/>
        </w:rPr>
      </w:pPr>
      <w:r w:rsidDel="00000000" w:rsidR="00000000" w:rsidRPr="00000000">
        <w:rPr>
          <w:b w:val="1"/>
          <w:color w:val="000000"/>
          <w:rtl w:val="0"/>
        </w:rPr>
        <w:t xml:space="preserve">7.1 Técnicas de mercadeo</w:t>
      </w:r>
    </w:p>
    <w:p w:rsidR="00000000" w:rsidDel="00000000" w:rsidP="00000000" w:rsidRDefault="00000000" w:rsidRPr="00000000" w14:paraId="000002A3">
      <w:pPr>
        <w:spacing w:after="120" w:line="240" w:lineRule="auto"/>
        <w:rPr/>
      </w:pPr>
      <w:r w:rsidDel="00000000" w:rsidR="00000000" w:rsidRPr="00000000">
        <w:rPr>
          <w:rtl w:val="0"/>
        </w:rPr>
      </w:r>
    </w:p>
    <w:tbl>
      <w:tblPr>
        <w:tblStyle w:val="Table5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4">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5">
            <w:pPr>
              <w:spacing w:after="120" w:lineRule="auto"/>
              <w:rPr>
                <w:color w:val="000000"/>
              </w:rPr>
            </w:pPr>
            <w:r w:rsidDel="00000000" w:rsidR="00000000" w:rsidRPr="00000000">
              <w:rPr>
                <w:color w:val="000000"/>
                <w:rtl w:val="0"/>
              </w:rPr>
              <w:t xml:space="preserve">El mercadeo es la actividad desarrollada para entender las necesidades que tienen los clientes de un producto , y de esta manera proveer o suministrar lo que necesitan. En este sentido, en el caso del mobiliario, es importante distinguir elementos como, si el mercado al que se quiere dirigir el producto está compuesto por familias jóvenes, personas solteras, personas mayores, tipo de nivel socioeconómico, entre otras. </w:t>
            </w:r>
          </w:p>
          <w:p w:rsidR="00000000" w:rsidDel="00000000" w:rsidP="00000000" w:rsidRDefault="00000000" w:rsidRPr="00000000" w14:paraId="000002A6">
            <w:pPr>
              <w:spacing w:after="120" w:lineRule="auto"/>
              <w:rPr>
                <w:color w:val="000000"/>
              </w:rPr>
            </w:pPr>
            <w:r w:rsidDel="00000000" w:rsidR="00000000" w:rsidRPr="00000000">
              <w:rPr>
                <w:rtl w:val="0"/>
              </w:rPr>
            </w:r>
          </w:p>
          <w:p w:rsidR="00000000" w:rsidDel="00000000" w:rsidP="00000000" w:rsidRDefault="00000000" w:rsidRPr="00000000" w14:paraId="000002A7">
            <w:pPr>
              <w:spacing w:after="120" w:lineRule="auto"/>
              <w:rPr>
                <w:color w:val="bfbfbf"/>
              </w:rPr>
            </w:pPr>
            <w:r w:rsidDel="00000000" w:rsidR="00000000" w:rsidRPr="00000000">
              <w:rPr>
                <w:color w:val="000000"/>
                <w:rtl w:val="0"/>
              </w:rPr>
              <w:t xml:space="preserve">Existen más tipos de estrategias de mercadeo, se recomienda consultar el documento referenciado en el material complementario.</w:t>
            </w:r>
            <w:r w:rsidDel="00000000" w:rsidR="00000000" w:rsidRPr="00000000">
              <w:rPr>
                <w:rtl w:val="0"/>
              </w:rPr>
            </w:r>
          </w:p>
        </w:tc>
      </w:tr>
    </w:tbl>
    <w:p w:rsidR="00000000" w:rsidDel="00000000" w:rsidP="00000000" w:rsidRDefault="00000000" w:rsidRPr="00000000" w14:paraId="000002A8">
      <w:pPr>
        <w:spacing w:after="120" w:line="240" w:lineRule="auto"/>
        <w:ind w:left="720" w:firstLine="0"/>
        <w:rPr>
          <w:b w:val="1"/>
          <w:color w:val="000000"/>
        </w:rPr>
      </w:pPr>
      <w:r w:rsidDel="00000000" w:rsidR="00000000" w:rsidRPr="00000000">
        <w:rPr>
          <w:rtl w:val="0"/>
        </w:rPr>
      </w:r>
    </w:p>
    <w:tbl>
      <w:tblPr>
        <w:tblStyle w:val="Table5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A9">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AA">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C">
            <w:pPr>
              <w:pStyle w:val="Title"/>
              <w:widowControl w:val="0"/>
              <w:spacing w:line="240" w:lineRule="auto"/>
              <w:jc w:val="center"/>
              <w:rPr>
                <w:sz w:val="22"/>
                <w:szCs w:val="22"/>
              </w:rPr>
            </w:pPr>
            <w:bookmarkStart w:colFirst="0" w:colLast="0" w:name="_heading=h.44sinio" w:id="9"/>
            <w:bookmarkEnd w:id="9"/>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D">
            <w:pPr>
              <w:widowControl w:val="0"/>
              <w:spacing w:line="240" w:lineRule="auto"/>
              <w:rPr>
                <w:b w:val="1"/>
              </w:rPr>
            </w:pPr>
            <w:r w:rsidDel="00000000" w:rsidR="00000000" w:rsidRPr="00000000">
              <w:rPr>
                <w:rtl w:val="0"/>
              </w:rPr>
            </w:r>
          </w:p>
          <w:p w:rsidR="00000000" w:rsidDel="00000000" w:rsidP="00000000" w:rsidRDefault="00000000" w:rsidRPr="00000000" w14:paraId="000002AE">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B0">
            <w:pPr>
              <w:spacing w:after="120" w:lineRule="auto"/>
              <w:rPr>
                <w:color w:val="000000"/>
              </w:rPr>
            </w:pPr>
            <w:r w:rsidDel="00000000" w:rsidR="00000000" w:rsidRPr="00000000">
              <w:rPr>
                <w:color w:val="000000"/>
                <w:highlight w:val="yellow"/>
                <w:rtl w:val="0"/>
              </w:rPr>
              <w:t xml:space="preserve">Algunas de las técnicas para esta actividad  </w:t>
            </w:r>
            <w:sdt>
              <w:sdtPr>
                <w:tag w:val="goog_rdk_42"/>
              </w:sdtPr>
              <w:sdtContent>
                <w:commentRangeStart w:id="41"/>
              </w:sdtContent>
            </w:sdt>
            <w:r w:rsidDel="00000000" w:rsidR="00000000" w:rsidRPr="00000000">
              <w:rPr>
                <w:color w:val="000000"/>
                <w:highlight w:val="yellow"/>
                <w:rtl w:val="0"/>
              </w:rPr>
              <w:t xml:space="preserve">son</w:t>
            </w:r>
            <w:commentRangeEnd w:id="41"/>
            <w:r w:rsidDel="00000000" w:rsidR="00000000" w:rsidRPr="00000000">
              <w:commentReference w:id="41"/>
            </w:r>
            <w:r w:rsidDel="00000000" w:rsidR="00000000" w:rsidRPr="00000000">
              <w:rPr>
                <w:color w:val="000000"/>
                <w:highlight w:val="yellow"/>
                <w:rtl w:val="0"/>
              </w:rPr>
              <w:t xml:space="preserve">:</w:t>
            </w:r>
            <w:r w:rsidDel="00000000" w:rsidR="00000000" w:rsidRPr="00000000">
              <w:rPr>
                <w:rtl w:val="0"/>
              </w:rPr>
            </w:r>
          </w:p>
          <w:p w:rsidR="00000000" w:rsidDel="00000000" w:rsidP="00000000" w:rsidRDefault="00000000" w:rsidRPr="00000000" w14:paraId="000002B1">
            <w:pPr>
              <w:widowControl w:val="0"/>
              <w:spacing w:line="240" w:lineRule="auto"/>
              <w:rPr>
                <w:color w:val="999999"/>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B2">
            <w:pPr>
              <w:widowControl w:val="0"/>
              <w:spacing w:line="240" w:lineRule="auto"/>
              <w:jc w:val="center"/>
              <w:rPr/>
            </w:pPr>
            <w:r w:rsidDel="00000000" w:rsidR="00000000" w:rsidRPr="00000000">
              <w:rPr/>
              <w:drawing>
                <wp:inline distB="0" distT="0" distL="0" distR="0">
                  <wp:extent cx="5715000" cy="3838575"/>
                  <wp:effectExtent b="0" l="0" r="0" t="0"/>
                  <wp:docPr descr="Concepto de diferentes personas que trabajan y comercializan" id="814" name="image94.jpg"/>
                  <a:graphic>
                    <a:graphicData uri="http://schemas.openxmlformats.org/drawingml/2006/picture">
                      <pic:pic>
                        <pic:nvPicPr>
                          <pic:cNvPr descr="Concepto de diferentes personas que trabajan y comercializan" id="0" name="image94.jpg"/>
                          <pic:cNvPicPr preferRelativeResize="0"/>
                        </pic:nvPicPr>
                        <pic:blipFill>
                          <a:blip r:embed="rId102"/>
                          <a:srcRect b="0" l="0" r="0" t="0"/>
                          <a:stretch>
                            <a:fillRect/>
                          </a:stretch>
                        </pic:blipFill>
                        <pic:spPr>
                          <a:xfrm>
                            <a:off x="0" y="0"/>
                            <a:ext cx="571500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widowControl w:val="0"/>
              <w:spacing w:line="240" w:lineRule="auto"/>
              <w:rPr>
                <w:b w:val="1"/>
              </w:rPr>
            </w:pPr>
            <w:r w:rsidDel="00000000" w:rsidR="00000000" w:rsidRPr="00000000">
              <w:rPr>
                <w:b w:val="1"/>
                <w:rtl w:val="0"/>
              </w:rPr>
              <w:t xml:space="preserve">Imagen: </w:t>
            </w:r>
            <w:r w:rsidDel="00000000" w:rsidR="00000000" w:rsidRPr="00000000">
              <w:rPr>
                <w:color w:val="000000"/>
                <w:rtl w:val="0"/>
              </w:rPr>
              <w:t xml:space="preserve">835201_ i79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spacing w:line="240" w:lineRule="auto"/>
              <w:rPr>
                <w:b w:val="1"/>
                <w:color w:val="999999"/>
              </w:rPr>
            </w:pPr>
            <w:r w:rsidDel="00000000" w:rsidR="00000000" w:rsidRPr="00000000">
              <w:rPr>
                <w:b w:val="1"/>
                <w:color w:val="999999"/>
                <w:rtl w:val="0"/>
              </w:rPr>
              <w:t xml:space="preserve">Nombre del botón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7">
            <w:pPr>
              <w:spacing w:after="120" w:lineRule="auto"/>
              <w:rPr>
                <w:b w:val="1"/>
                <w:color w:val="000000"/>
              </w:rPr>
            </w:pPr>
            <w:sdt>
              <w:sdtPr>
                <w:tag w:val="goog_rdk_43"/>
              </w:sdtPr>
              <w:sdtContent>
                <w:commentRangeStart w:id="42"/>
              </w:sdtContent>
            </w:sdt>
            <w:r w:rsidDel="00000000" w:rsidR="00000000" w:rsidRPr="00000000">
              <w:rPr>
                <w:b w:val="1"/>
                <w:color w:val="000000"/>
                <w:rtl w:val="0"/>
              </w:rPr>
              <w:t xml:space="preserve">Segmentación</w:t>
            </w:r>
            <w:commentRangeEnd w:id="42"/>
            <w:r w:rsidDel="00000000" w:rsidR="00000000" w:rsidRPr="00000000">
              <w:commentReference w:id="42"/>
            </w:r>
            <w:r w:rsidDel="00000000" w:rsidR="00000000" w:rsidRPr="00000000">
              <w:rPr>
                <w:b w:val="1"/>
                <w:color w:val="000000"/>
                <w:rtl w:val="0"/>
              </w:rPr>
              <w:t xml:space="preserve"> </w:t>
            </w:r>
          </w:p>
          <w:p w:rsidR="00000000" w:rsidDel="00000000" w:rsidP="00000000" w:rsidRDefault="00000000" w:rsidRPr="00000000" w14:paraId="000002B8">
            <w:pPr>
              <w:spacing w:after="120" w:lineRule="auto"/>
              <w:rPr>
                <w:color w:val="000000"/>
              </w:rPr>
            </w:pPr>
            <w:r w:rsidDel="00000000" w:rsidR="00000000" w:rsidRPr="00000000">
              <w:rPr>
                <w:color w:val="000000"/>
                <w:rtl w:val="0"/>
              </w:rPr>
              <w:t xml:space="preserve">La segmentación consiste en definir e identificar a determinados tipos de clientes de un mercado, para dirigir a estos el producto o servicio demandado por estos. Se resaltan cuatro tipos de segmentación:</w:t>
            </w:r>
          </w:p>
          <w:p w:rsidR="00000000" w:rsidDel="00000000" w:rsidP="00000000" w:rsidRDefault="00000000" w:rsidRPr="00000000" w14:paraId="000002B9">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Indiferenciada: hace referencia a la oferta y muestra masiva del producto; esto, con el propósito de conseguir la mayor cantidad de clientes.</w:t>
            </w:r>
          </w:p>
          <w:p w:rsidR="00000000" w:rsidDel="00000000" w:rsidP="00000000" w:rsidRDefault="00000000" w:rsidRPr="00000000" w14:paraId="000002BA">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Diferenciada: consiste en establecer diferentes grupos y definir de mercadeo para cada uno de ellos; esto hace que la estrategia sea más focalizada en los grupos identificados.</w:t>
            </w:r>
          </w:p>
          <w:p w:rsidR="00000000" w:rsidDel="00000000" w:rsidP="00000000" w:rsidRDefault="00000000" w:rsidRPr="00000000" w14:paraId="000002BB">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Concentrada: se enfoca en la escogencia de un solo segmento del mercado.</w:t>
            </w:r>
          </w:p>
          <w:p w:rsidR="00000000" w:rsidDel="00000000" w:rsidP="00000000" w:rsidRDefault="00000000" w:rsidRPr="00000000" w14:paraId="000002BC">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Uno a uno (1 a 1): es la estrategia de segmentación más personalizada, está dirigida específicamente a clientes individuales.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line="240" w:lineRule="auto"/>
              <w:rPr>
                <w:b w:val="1"/>
                <w:color w:val="999999"/>
              </w:rPr>
            </w:pPr>
            <w:r w:rsidDel="00000000" w:rsidR="00000000" w:rsidRPr="00000000">
              <w:rPr>
                <w:b w:val="1"/>
                <w:color w:val="999999"/>
                <w:rtl w:val="0"/>
              </w:rPr>
              <w:t xml:space="preserve">Nombre del botón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F">
            <w:pPr>
              <w:spacing w:after="120" w:lineRule="auto"/>
              <w:rPr>
                <w:b w:val="1"/>
                <w:color w:val="000000"/>
              </w:rPr>
            </w:pPr>
            <w:r w:rsidDel="00000000" w:rsidR="00000000" w:rsidRPr="00000000">
              <w:rPr>
                <w:b w:val="1"/>
                <w:color w:val="000000"/>
                <w:rtl w:val="0"/>
              </w:rPr>
              <w:t xml:space="preserve">Posicionamiento o branding</w:t>
            </w:r>
          </w:p>
          <w:p w:rsidR="00000000" w:rsidDel="00000000" w:rsidP="00000000" w:rsidRDefault="00000000" w:rsidRPr="00000000" w14:paraId="000002C0">
            <w:pPr>
              <w:spacing w:after="120" w:lineRule="auto"/>
              <w:rPr>
                <w:color w:val="000000"/>
              </w:rPr>
            </w:pPr>
            <w:r w:rsidDel="00000000" w:rsidR="00000000" w:rsidRPr="00000000">
              <w:rPr>
                <w:color w:val="000000"/>
                <w:rtl w:val="0"/>
              </w:rPr>
              <w:t xml:space="preserve">Esta estrategia se enfoca en el posicionamiento de una marca, al punto de que genere una recordación mental y permanente en el cliente en función de los atributos de la marca y sus productos.</w:t>
            </w:r>
          </w:p>
          <w:p w:rsidR="00000000" w:rsidDel="00000000" w:rsidP="00000000" w:rsidRDefault="00000000" w:rsidRPr="00000000" w14:paraId="000002C1">
            <w:pPr>
              <w:widowControl w:val="0"/>
              <w:spacing w:line="240" w:lineRule="auto"/>
              <w:rPr>
                <w:color w:val="999999"/>
              </w:rPr>
            </w:pPr>
            <w:r w:rsidDel="00000000" w:rsidR="00000000" w:rsidRPr="00000000">
              <w:rPr>
                <w:rtl w:val="0"/>
              </w:rPr>
            </w:r>
          </w:p>
        </w:tc>
      </w:tr>
    </w:tbl>
    <w:p w:rsidR="00000000" w:rsidDel="00000000" w:rsidP="00000000" w:rsidRDefault="00000000" w:rsidRPr="00000000" w14:paraId="000002C3">
      <w:pPr>
        <w:spacing w:after="120" w:line="240" w:lineRule="auto"/>
        <w:ind w:left="720" w:firstLine="0"/>
        <w:rPr>
          <w:b w:val="1"/>
          <w:color w:val="000000"/>
        </w:rPr>
      </w:pPr>
      <w:r w:rsidDel="00000000" w:rsidR="00000000" w:rsidRPr="00000000">
        <w:rPr>
          <w:rtl w:val="0"/>
        </w:rPr>
      </w:r>
    </w:p>
    <w:p w:rsidR="00000000" w:rsidDel="00000000" w:rsidP="00000000" w:rsidRDefault="00000000" w:rsidRPr="00000000" w14:paraId="000002C4">
      <w:pPr>
        <w:spacing w:after="120" w:line="240" w:lineRule="auto"/>
        <w:ind w:left="720" w:firstLine="0"/>
        <w:rPr>
          <w:b w:val="1"/>
          <w:color w:val="000000"/>
        </w:rPr>
      </w:pPr>
      <w:r w:rsidDel="00000000" w:rsidR="00000000" w:rsidRPr="00000000">
        <w:rPr>
          <w:rtl w:val="0"/>
        </w:rPr>
      </w:r>
    </w:p>
    <w:p w:rsidR="00000000" w:rsidDel="00000000" w:rsidP="00000000" w:rsidRDefault="00000000" w:rsidRPr="00000000" w14:paraId="000002C5">
      <w:pPr>
        <w:spacing w:after="120" w:line="240" w:lineRule="auto"/>
        <w:ind w:left="720" w:firstLine="0"/>
        <w:rPr>
          <w:b w:val="1"/>
          <w:color w:val="000000"/>
        </w:rPr>
      </w:pPr>
      <w:r w:rsidDel="00000000" w:rsidR="00000000" w:rsidRPr="00000000">
        <w:rPr>
          <w:b w:val="1"/>
          <w:color w:val="000000"/>
          <w:rtl w:val="0"/>
        </w:rPr>
        <w:t xml:space="preserve">7.2. Introducción a la administración</w:t>
      </w:r>
    </w:p>
    <w:p w:rsidR="00000000" w:rsidDel="00000000" w:rsidP="00000000" w:rsidRDefault="00000000" w:rsidRPr="00000000" w14:paraId="000002C6">
      <w:pPr>
        <w:spacing w:after="120" w:line="240" w:lineRule="auto"/>
        <w:ind w:left="720" w:firstLine="0"/>
        <w:rPr>
          <w:b w:val="1"/>
          <w:color w:val="000000"/>
        </w:rPr>
      </w:pPr>
      <w:r w:rsidDel="00000000" w:rsidR="00000000" w:rsidRPr="00000000">
        <w:rPr>
          <w:rtl w:val="0"/>
        </w:rPr>
      </w:r>
    </w:p>
    <w:tbl>
      <w:tblPr>
        <w:tblStyle w:val="Table5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7">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8">
            <w:pPr>
              <w:spacing w:after="120" w:lineRule="auto"/>
              <w:rPr>
                <w:highlight w:val="yellow"/>
              </w:rPr>
            </w:pPr>
            <w:sdt>
              <w:sdtPr>
                <w:tag w:val="goog_rdk_44"/>
              </w:sdtPr>
              <w:sdtContent>
                <w:commentRangeStart w:id="43"/>
              </w:sdtContent>
            </w:sdt>
            <w:r w:rsidDel="00000000" w:rsidR="00000000" w:rsidRPr="00000000">
              <w:rPr>
                <w:highlight w:val="yellow"/>
                <w:rtl w:val="0"/>
              </w:rPr>
              <w:t xml:space="preserve">Como</w:t>
            </w:r>
            <w:commentRangeEnd w:id="43"/>
            <w:r w:rsidDel="00000000" w:rsidR="00000000" w:rsidRPr="00000000">
              <w:commentReference w:id="43"/>
            </w:r>
            <w:r w:rsidDel="00000000" w:rsidR="00000000" w:rsidRPr="00000000">
              <w:rPr>
                <w:highlight w:val="yellow"/>
                <w:rtl w:val="0"/>
              </w:rPr>
              <w:t xml:space="preserve"> se vio en el tema </w:t>
            </w:r>
            <w:r w:rsidDel="00000000" w:rsidR="00000000" w:rsidRPr="00000000">
              <w:rPr>
                <w:i w:val="1"/>
                <w:highlight w:val="yellow"/>
                <w:rtl w:val="0"/>
              </w:rPr>
              <w:t xml:space="preserve">cliente y mercado</w:t>
            </w:r>
            <w:r w:rsidDel="00000000" w:rsidR="00000000" w:rsidRPr="00000000">
              <w:rPr>
                <w:highlight w:val="yellow"/>
                <w:rtl w:val="0"/>
              </w:rPr>
              <w:t xml:space="preserve">, se debe tener un gran entendimiento sobre el tipo de cliente y el mercado al cual se van a dirigir los productos mobiliarios elaborados, además, se debe comprender cómo implementar determinados recursos con el propósito del buen funcionamiento en el manejo y desarrollo de cualquier proceso. Todo esto está relacionado en la forma en que se </w:t>
            </w:r>
            <w:r w:rsidDel="00000000" w:rsidR="00000000" w:rsidRPr="00000000">
              <w:rPr>
                <w:b w:val="1"/>
                <w:highlight w:val="yellow"/>
                <w:rtl w:val="0"/>
              </w:rPr>
              <w:t xml:space="preserve">administra</w:t>
            </w:r>
            <w:r w:rsidDel="00000000" w:rsidR="00000000" w:rsidRPr="00000000">
              <w:rPr>
                <w:highlight w:val="yellow"/>
                <w:rtl w:val="0"/>
              </w:rPr>
              <w:t xml:space="preserve"> una empresa.</w:t>
            </w:r>
          </w:p>
          <w:p w:rsidR="00000000" w:rsidDel="00000000" w:rsidP="00000000" w:rsidRDefault="00000000" w:rsidRPr="00000000" w14:paraId="000002C9">
            <w:pPr>
              <w:spacing w:after="120" w:lineRule="auto"/>
              <w:rPr/>
            </w:pPr>
            <w:r w:rsidDel="00000000" w:rsidR="00000000" w:rsidRPr="00000000">
              <w:rPr>
                <w:rtl w:val="0"/>
              </w:rPr>
              <w:t xml:space="preserve"> </w:t>
            </w:r>
            <w:sdt>
              <w:sdtPr>
                <w:tag w:val="goog_rdk_45"/>
              </w:sdtPr>
              <w:sdtContent>
                <w:commentRangeStart w:id="44"/>
              </w:sdtContent>
            </w:sdt>
            <w:r w:rsidDel="00000000" w:rsidR="00000000" w:rsidRPr="00000000">
              <w:rPr>
                <w:rtl w:val="0"/>
              </w:rPr>
              <w:t xml:space="preserve">La</w:t>
            </w:r>
            <w:commentRangeEnd w:id="44"/>
            <w:r w:rsidDel="00000000" w:rsidR="00000000" w:rsidRPr="00000000">
              <w:commentReference w:id="44"/>
            </w:r>
            <w:r w:rsidDel="00000000" w:rsidR="00000000" w:rsidRPr="00000000">
              <w:rPr>
                <w:rtl w:val="0"/>
              </w:rPr>
              <w:t xml:space="preserve"> </w:t>
            </w:r>
            <w:sdt>
              <w:sdtPr>
                <w:tag w:val="goog_rdk_46"/>
              </w:sdtPr>
              <w:sdtContent>
                <w:commentRangeStart w:id="45"/>
              </w:sdtContent>
            </w:sdt>
            <w:r w:rsidDel="00000000" w:rsidR="00000000" w:rsidRPr="00000000">
              <w:rPr>
                <w:b w:val="1"/>
                <w:highlight w:val="yellow"/>
                <w:rtl w:val="0"/>
              </w:rPr>
              <w:t xml:space="preserve">administración</w:t>
            </w:r>
            <w:commentRangeEnd w:id="45"/>
            <w:r w:rsidDel="00000000" w:rsidR="00000000" w:rsidRPr="00000000">
              <w:commentReference w:id="45"/>
            </w:r>
            <w:r w:rsidDel="00000000" w:rsidR="00000000" w:rsidRPr="00000000">
              <w:rPr>
                <w:rtl w:val="0"/>
              </w:rPr>
              <w:t xml:space="preserve"> es la disciplina que estudia el uso óptimo de los recursos en una organización, empresa o negocio. A nivel de la industria del mobiliario, ya sea para grandes, medianas, pequeñas o emprendimientos, es importante tener en cuenta el correcto y adecuado uso de los recursos económicos, financieros, técnicos, humanos, logísticos y tecnológicos, orientados al aumento en la eficiencia de la producción.</w:t>
            </w:r>
            <w:r w:rsidDel="00000000" w:rsidR="00000000" w:rsidRPr="00000000">
              <w:drawing>
                <wp:anchor allowOverlap="1" behindDoc="0" distB="0" distT="0" distL="114300" distR="114300" hidden="0" layoutInCell="1" locked="0" relativeHeight="0" simplePos="0">
                  <wp:simplePos x="0" y="0"/>
                  <wp:positionH relativeFrom="column">
                    <wp:posOffset>-39980</wp:posOffset>
                  </wp:positionH>
                  <wp:positionV relativeFrom="paragraph">
                    <wp:posOffset>43877</wp:posOffset>
                  </wp:positionV>
                  <wp:extent cx="3051810" cy="2035175"/>
                  <wp:effectExtent b="0" l="0" r="0" t="0"/>
                  <wp:wrapSquare wrapText="bothSides" distB="0" distT="0" distL="114300" distR="114300"/>
                  <wp:docPr descr="Análisis financiero informe financiero de negocios sobre tableta digital durante el debate en la reunión de la empresa mostrando los resultados de su exitoso trabajo en equipo." id="824" name="image103.jpg"/>
                  <a:graphic>
                    <a:graphicData uri="http://schemas.openxmlformats.org/drawingml/2006/picture">
                      <pic:pic>
                        <pic:nvPicPr>
                          <pic:cNvPr descr="Análisis financiero informe financiero de negocios sobre tableta digital durante el debate en la reunión de la empresa mostrando los resultados de su exitoso trabajo en equipo." id="0" name="image103.jpg"/>
                          <pic:cNvPicPr preferRelativeResize="0"/>
                        </pic:nvPicPr>
                        <pic:blipFill>
                          <a:blip r:embed="rId103"/>
                          <a:srcRect b="0" l="0" r="0" t="0"/>
                          <a:stretch>
                            <a:fillRect/>
                          </a:stretch>
                        </pic:blipFill>
                        <pic:spPr>
                          <a:xfrm>
                            <a:off x="0" y="0"/>
                            <a:ext cx="3051810" cy="2035175"/>
                          </a:xfrm>
                          <a:prstGeom prst="rect"/>
                          <a:ln/>
                        </pic:spPr>
                      </pic:pic>
                    </a:graphicData>
                  </a:graphic>
                </wp:anchor>
              </w:drawing>
            </w:r>
          </w:p>
          <w:p w:rsidR="00000000" w:rsidDel="00000000" w:rsidP="00000000" w:rsidRDefault="00000000" w:rsidRPr="00000000" w14:paraId="000002CA">
            <w:pPr>
              <w:spacing w:after="120" w:lineRule="auto"/>
              <w:ind w:left="720" w:firstLine="0"/>
              <w:rPr/>
            </w:pPr>
            <w:r w:rsidDel="00000000" w:rsidR="00000000" w:rsidRPr="00000000">
              <w:rPr>
                <w:rtl w:val="0"/>
              </w:rPr>
              <w:t xml:space="preserve">En cualquier proceso administrativo debe existir un </w:t>
            </w:r>
            <w:r w:rsidDel="00000000" w:rsidR="00000000" w:rsidRPr="00000000">
              <w:rPr>
                <w:b w:val="1"/>
                <w:rtl w:val="0"/>
              </w:rPr>
              <w:t xml:space="preserve">gerente</w:t>
            </w:r>
            <w:r w:rsidDel="00000000" w:rsidR="00000000" w:rsidRPr="00000000">
              <w:rPr>
                <w:rtl w:val="0"/>
              </w:rPr>
              <w:t xml:space="preserve"> o responsable, que tenga conocimiento global o específico del objeto de la empresa o negocio; por ejemplo, para el caso del mobiliario, conocer sobre madera, precios asociados a las materias primas y herramientas, tipos de procesos que se llevan a cabo para la fabricación de productos, finanzas, marketing y ventas.  </w:t>
            </w:r>
          </w:p>
          <w:p w:rsidR="00000000" w:rsidDel="00000000" w:rsidP="00000000" w:rsidRDefault="00000000" w:rsidRPr="00000000" w14:paraId="000002CB">
            <w:pPr>
              <w:spacing w:after="120" w:lineRule="auto"/>
              <w:ind w:left="720" w:firstLine="0"/>
              <w:rPr/>
            </w:pPr>
            <w:r w:rsidDel="00000000" w:rsidR="00000000" w:rsidRPr="00000000">
              <w:rPr>
                <w:rtl w:val="0"/>
              </w:rPr>
              <w:t xml:space="preserve">De acuerdo a lo señalado anteriormente, la administración requiere que quien ejerce la función de encargado o administrador, cumpla con una serie de requisitos; a estos requisitos se le denomina </w:t>
            </w:r>
            <w:r w:rsidDel="00000000" w:rsidR="00000000" w:rsidRPr="00000000">
              <w:rPr>
                <w:b w:val="1"/>
                <w:rtl w:val="0"/>
              </w:rPr>
              <w:t xml:space="preserve">perfil. </w:t>
            </w:r>
            <w:r w:rsidDel="00000000" w:rsidR="00000000" w:rsidRPr="00000000">
              <w:rPr>
                <w:rtl w:val="0"/>
              </w:rPr>
              <w:t xml:space="preserve">El perfil, es el compendio de      aptitudes y actitudes que de acuerdo al tipo de organización, empresa o proyecto que se administre, se requieren para el éxito y sostenibilidad del mismo.</w:t>
            </w:r>
          </w:p>
          <w:p w:rsidR="00000000" w:rsidDel="00000000" w:rsidP="00000000" w:rsidRDefault="00000000" w:rsidRPr="00000000" w14:paraId="000002CC">
            <w:pPr>
              <w:spacing w:after="120" w:lineRule="auto"/>
              <w:ind w:left="720" w:firstLine="0"/>
              <w:rPr/>
            </w:pPr>
            <w:r w:rsidDel="00000000" w:rsidR="00000000" w:rsidRPr="00000000">
              <w:rPr>
                <w:rtl w:val="0"/>
              </w:rPr>
            </w:r>
          </w:p>
          <w:p w:rsidR="00000000" w:rsidDel="00000000" w:rsidP="00000000" w:rsidRDefault="00000000" w:rsidRPr="00000000" w14:paraId="000002CD">
            <w:pPr>
              <w:spacing w:after="120" w:lineRule="auto"/>
              <w:rPr/>
            </w:pPr>
            <w:r w:rsidDel="00000000" w:rsidR="00000000" w:rsidRPr="00000000">
              <w:rPr>
                <w:rtl w:val="0"/>
              </w:rPr>
              <w:t xml:space="preserve">Para profundizar en el concepto de administración, se recomienda consultar el documento referenciado en el material complementario.</w:t>
            </w:r>
          </w:p>
          <w:p w:rsidR="00000000" w:rsidDel="00000000" w:rsidP="00000000" w:rsidRDefault="00000000" w:rsidRPr="00000000" w14:paraId="000002CE">
            <w:pPr>
              <w:rPr>
                <w:color w:val="bfbfbf"/>
              </w:rPr>
            </w:pPr>
            <w:r w:rsidDel="00000000" w:rsidR="00000000" w:rsidRPr="00000000">
              <w:rPr>
                <w:rtl w:val="0"/>
              </w:rPr>
            </w:r>
          </w:p>
        </w:tc>
      </w:tr>
    </w:tbl>
    <w:p w:rsidR="00000000" w:rsidDel="00000000" w:rsidP="00000000" w:rsidRDefault="00000000" w:rsidRPr="00000000" w14:paraId="000002CF">
      <w:pPr>
        <w:spacing w:after="120" w:line="240" w:lineRule="auto"/>
        <w:rPr/>
      </w:pPr>
      <w:r w:rsidDel="00000000" w:rsidR="00000000" w:rsidRPr="00000000">
        <w:rPr>
          <w:rtl w:val="0"/>
        </w:rPr>
      </w:r>
    </w:p>
    <w:p w:rsidR="00000000" w:rsidDel="00000000" w:rsidP="00000000" w:rsidRDefault="00000000" w:rsidRPr="00000000" w14:paraId="000002D0">
      <w:pPr>
        <w:spacing w:after="120" w:line="240" w:lineRule="auto"/>
        <w:rPr>
          <w:b w:val="1"/>
          <w:color w:val="000000"/>
        </w:rPr>
      </w:pPr>
      <w:r w:rsidDel="00000000" w:rsidR="00000000" w:rsidRPr="00000000">
        <w:rPr>
          <w:b w:val="1"/>
          <w:color w:val="000000"/>
          <w:rtl w:val="0"/>
        </w:rPr>
        <w:t xml:space="preserve">8. Tendencias de diseño mobiliario</w:t>
      </w:r>
    </w:p>
    <w:tbl>
      <w:tblPr>
        <w:tblStyle w:val="Table5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1">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D2">
            <w:pPr>
              <w:spacing w:after="120" w:lineRule="auto"/>
              <w:rPr/>
            </w:pPr>
            <w:r w:rsidDel="00000000" w:rsidR="00000000" w:rsidRPr="00000000">
              <w:rPr>
                <w:rtl w:val="0"/>
              </w:rPr>
              <w:t xml:space="preserve">Las tendencias en el diseño mobiliario han estado enmarcadas de acuerdo a los períodos de la humanidad y las sociedades. No existe una única línea en la historia del diseño mobiliario que pueda ser asumida como concreta o de referencia, pues el diseño es un proceso, como se revisó antes, depende del arte y la capacidad de recreación del diseñador o proyectista. Así pues, las culturas occidentales, orientales, escandinavas o asiáticas, tendrán percepciones distintas y subjetivas en función de sus épocas historias.</w:t>
            </w:r>
          </w:p>
        </w:tc>
      </w:tr>
    </w:tbl>
    <w:p w:rsidR="00000000" w:rsidDel="00000000" w:rsidP="00000000" w:rsidRDefault="00000000" w:rsidRPr="00000000" w14:paraId="000002D3">
      <w:pPr>
        <w:spacing w:after="120" w:line="240" w:lineRule="auto"/>
        <w:rPr/>
      </w:pPr>
      <w:r w:rsidDel="00000000" w:rsidR="00000000" w:rsidRPr="00000000">
        <w:rPr>
          <w:rtl w:val="0"/>
        </w:rPr>
      </w:r>
    </w:p>
    <w:tbl>
      <w:tblPr>
        <w:tblStyle w:val="Table55"/>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5">
            <w:pPr>
              <w:pStyle w:val="Title"/>
              <w:widowControl w:val="0"/>
              <w:jc w:val="center"/>
              <w:rPr>
                <w:sz w:val="22"/>
                <w:szCs w:val="22"/>
              </w:rPr>
            </w:pPr>
            <w:bookmarkStart w:colFirst="0" w:colLast="0" w:name="_heading=h.tyjcwt" w:id="10"/>
            <w:bookmarkEnd w:id="10"/>
            <w:r w:rsidDel="00000000" w:rsidR="00000000" w:rsidRPr="00000000">
              <w:rPr>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8">
            <w:pPr>
              <w:spacing w:after="120" w:lineRule="auto"/>
              <w:rPr/>
            </w:pPr>
            <w:r w:rsidDel="00000000" w:rsidR="00000000" w:rsidRPr="00000000">
              <w:rPr>
                <w:rtl w:val="0"/>
              </w:rPr>
              <w:t xml:space="preserve">Con base en lo anterior, y tomando en cuenta las influencias que permean nuestra sociedad, se presentan algunas de las tendencias más representativas que se pueden reconocer: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rPr>
                <w:b w:val="1"/>
              </w:rPr>
            </w:pPr>
            <w:r w:rsidDel="00000000" w:rsidR="00000000" w:rsidRPr="00000000">
              <w:rPr>
                <w:b w:val="1"/>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DB">
            <w:pPr>
              <w:spacing w:after="120" w:lineRule="auto"/>
              <w:rPr>
                <w:b w:val="1"/>
              </w:rPr>
            </w:pPr>
            <w:r w:rsidDel="00000000" w:rsidR="00000000" w:rsidRPr="00000000">
              <w:rPr>
                <w:b w:val="1"/>
                <w:rtl w:val="0"/>
              </w:rPr>
              <w:t xml:space="preserve">Mobiliario clásico </w:t>
            </w:r>
          </w:p>
          <w:p w:rsidR="00000000" w:rsidDel="00000000" w:rsidP="00000000" w:rsidRDefault="00000000" w:rsidRPr="00000000" w14:paraId="000002DC">
            <w:pPr>
              <w:spacing w:after="120" w:lineRule="auto"/>
              <w:rPr/>
            </w:pPr>
            <w:r w:rsidDel="00000000" w:rsidR="00000000" w:rsidRPr="00000000">
              <w:rPr>
                <w:rtl w:val="0"/>
              </w:rPr>
              <w:t xml:space="preserve">Son mobiliarios mayoritariamente construidos en madera maciza, en función del tipo de usuario, su rigidez y complejidad. </w:t>
            </w:r>
          </w:p>
          <w:p w:rsidR="00000000" w:rsidDel="00000000" w:rsidP="00000000" w:rsidRDefault="00000000" w:rsidRPr="00000000" w14:paraId="000002D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rPr/>
            </w:pPr>
            <w:r w:rsidDel="00000000" w:rsidR="00000000" w:rsidRPr="00000000">
              <w:rPr/>
              <w:drawing>
                <wp:inline distB="0" distT="0" distL="0" distR="0">
                  <wp:extent cx="1466850" cy="1071245"/>
                  <wp:effectExtent b="0" l="0" r="0" t="0"/>
                  <wp:docPr id="815" name="image92.jpg"/>
                  <a:graphic>
                    <a:graphicData uri="http://schemas.openxmlformats.org/drawingml/2006/picture">
                      <pic:pic>
                        <pic:nvPicPr>
                          <pic:cNvPr id="0" name="image92.jpg"/>
                          <pic:cNvPicPr preferRelativeResize="0"/>
                        </pic:nvPicPr>
                        <pic:blipFill>
                          <a:blip r:embed="rId104"/>
                          <a:srcRect b="0" l="0" r="0" t="0"/>
                          <a:stretch>
                            <a:fillRect/>
                          </a:stretch>
                        </pic:blipFill>
                        <pic:spPr>
                          <a:xfrm>
                            <a:off x="0" y="0"/>
                            <a:ext cx="1466850" cy="107124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widowControl w:val="0"/>
              <w:rPr/>
            </w:pPr>
            <w:r w:rsidDel="00000000" w:rsidR="00000000" w:rsidRPr="00000000">
              <w:rPr>
                <w:rtl w:val="0"/>
              </w:rPr>
            </w:r>
          </w:p>
          <w:p w:rsidR="00000000" w:rsidDel="00000000" w:rsidP="00000000" w:rsidRDefault="00000000" w:rsidRPr="00000000" w14:paraId="000002E0">
            <w:pPr>
              <w:widowControl w:val="0"/>
              <w:rPr/>
            </w:pPr>
            <w:r w:rsidDel="00000000" w:rsidR="00000000" w:rsidRPr="00000000">
              <w:rPr>
                <w:b w:val="1"/>
                <w:rtl w:val="0"/>
              </w:rPr>
              <w:t xml:space="preserve">Imagen:</w:t>
            </w:r>
            <w:r w:rsidDel="00000000" w:rsidR="00000000" w:rsidRPr="00000000">
              <w:rPr>
                <w:rtl w:val="0"/>
              </w:rPr>
              <w:t xml:space="preserve"> 835201_ i46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1">
            <w:pPr>
              <w:widowControl w:val="0"/>
              <w:rPr>
                <w:b w:val="1"/>
              </w:rPr>
            </w:pPr>
            <w:r w:rsidDel="00000000" w:rsidR="00000000" w:rsidRPr="00000000">
              <w:rPr>
                <w:b w:val="1"/>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E2">
            <w:pPr>
              <w:spacing w:after="120" w:lineRule="auto"/>
              <w:rPr>
                <w:b w:val="1"/>
              </w:rPr>
            </w:pPr>
            <w:r w:rsidDel="00000000" w:rsidR="00000000" w:rsidRPr="00000000">
              <w:rPr>
                <w:b w:val="1"/>
                <w:rtl w:val="0"/>
              </w:rPr>
              <w:t xml:space="preserve">Clásico victoriano</w:t>
            </w:r>
          </w:p>
          <w:p w:rsidR="00000000" w:rsidDel="00000000" w:rsidP="00000000" w:rsidRDefault="00000000" w:rsidRPr="00000000" w14:paraId="000002E3">
            <w:pPr>
              <w:spacing w:after="120" w:lineRule="auto"/>
              <w:rPr/>
            </w:pPr>
            <w:r w:rsidDel="00000000" w:rsidR="00000000" w:rsidRPr="00000000">
              <w:rPr>
                <w:rtl w:val="0"/>
              </w:rPr>
              <w:t xml:space="preserve">El victoriano corresponde a la época del mismo nombre, se caracterizan por los labrados manuales extremadamente detallados en la madera, formas curvas y anchas, además de la amplia zona suave de reposo en brazos, espalda y asiento. Otra característica son los colores dorados, plateados o cobrizos con los que se pigmentaban.</w:t>
            </w:r>
          </w:p>
          <w:p w:rsidR="00000000" w:rsidDel="00000000" w:rsidP="00000000" w:rsidRDefault="00000000" w:rsidRPr="00000000" w14:paraId="000002E4">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rPr/>
            </w:pPr>
            <w:r w:rsidDel="00000000" w:rsidR="00000000" w:rsidRPr="00000000">
              <w:rPr/>
              <w:drawing>
                <wp:inline distB="0" distT="0" distL="0" distR="0">
                  <wp:extent cx="982980" cy="1155700"/>
                  <wp:effectExtent b="0" l="0" r="0" t="0"/>
                  <wp:docPr id="809" name="image82.png"/>
                  <a:graphic>
                    <a:graphicData uri="http://schemas.openxmlformats.org/drawingml/2006/picture">
                      <pic:pic>
                        <pic:nvPicPr>
                          <pic:cNvPr id="0" name="image82.png"/>
                          <pic:cNvPicPr preferRelativeResize="0"/>
                        </pic:nvPicPr>
                        <pic:blipFill>
                          <a:blip r:embed="rId105"/>
                          <a:srcRect b="0" l="19743" r="19988" t="9550"/>
                          <a:stretch>
                            <a:fillRect/>
                          </a:stretch>
                        </pic:blipFill>
                        <pic:spPr>
                          <a:xfrm>
                            <a:off x="0" y="0"/>
                            <a:ext cx="98298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widowControl w:val="0"/>
              <w:rPr/>
            </w:pPr>
            <w:r w:rsidDel="00000000" w:rsidR="00000000" w:rsidRPr="00000000">
              <w:rPr>
                <w:rtl w:val="0"/>
              </w:rPr>
              <w:t xml:space="preserve">835201_ i47</w:t>
            </w:r>
          </w:p>
          <w:p w:rsidR="00000000" w:rsidDel="00000000" w:rsidP="00000000" w:rsidRDefault="00000000" w:rsidRPr="00000000" w14:paraId="000002E7">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8">
            <w:pPr>
              <w:widowControl w:val="0"/>
              <w:rPr>
                <w:b w:val="1"/>
              </w:rPr>
            </w:pPr>
            <w:r w:rsidDel="00000000" w:rsidR="00000000" w:rsidRPr="00000000">
              <w:rPr>
                <w:b w:val="1"/>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E9">
            <w:pPr>
              <w:spacing w:after="120" w:lineRule="auto"/>
              <w:rPr/>
            </w:pPr>
            <w:r w:rsidDel="00000000" w:rsidR="00000000" w:rsidRPr="00000000">
              <w:rPr>
                <w:b w:val="1"/>
                <w:rtl w:val="0"/>
              </w:rPr>
              <w:t xml:space="preserve">Clásico republicano</w:t>
            </w:r>
            <w:r w:rsidDel="00000000" w:rsidR="00000000" w:rsidRPr="00000000">
              <w:rPr>
                <w:rtl w:val="0"/>
              </w:rPr>
              <w:t xml:space="preserve"> </w:t>
            </w:r>
          </w:p>
          <w:p w:rsidR="00000000" w:rsidDel="00000000" w:rsidP="00000000" w:rsidRDefault="00000000" w:rsidRPr="00000000" w14:paraId="000002EA">
            <w:pPr>
              <w:spacing w:after="120" w:lineRule="auto"/>
              <w:rPr/>
            </w:pPr>
            <w:r w:rsidDel="00000000" w:rsidR="00000000" w:rsidRPr="00000000">
              <w:rPr>
                <w:rtl w:val="0"/>
              </w:rPr>
              <w:t xml:space="preserve">Similar al victoriano, las líneas conservan cierta curvatura, pero menos detalles de labrados manuales. Los colores de pigmentación o pintura por lo general son de la tonalidad de las maderas en la que se fabrican.</w:t>
            </w:r>
          </w:p>
          <w:p w:rsidR="00000000" w:rsidDel="00000000" w:rsidP="00000000" w:rsidRDefault="00000000" w:rsidRPr="00000000" w14:paraId="000002E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rPr/>
            </w:pPr>
            <w:r w:rsidDel="00000000" w:rsidR="00000000" w:rsidRPr="00000000">
              <w:rPr/>
              <w:drawing>
                <wp:inline distB="0" distT="0" distL="0" distR="0">
                  <wp:extent cx="1341390" cy="941298"/>
                  <wp:effectExtent b="0" l="0" r="0" t="0"/>
                  <wp:docPr id="810" name="image85.jpg"/>
                  <a:graphic>
                    <a:graphicData uri="http://schemas.openxmlformats.org/drawingml/2006/picture">
                      <pic:pic>
                        <pic:nvPicPr>
                          <pic:cNvPr id="0" name="image85.jpg"/>
                          <pic:cNvPicPr preferRelativeResize="0"/>
                        </pic:nvPicPr>
                        <pic:blipFill>
                          <a:blip r:embed="rId106"/>
                          <a:srcRect b="0" l="0" r="0" t="0"/>
                          <a:stretch>
                            <a:fillRect/>
                          </a:stretch>
                        </pic:blipFill>
                        <pic:spPr>
                          <a:xfrm>
                            <a:off x="0" y="0"/>
                            <a:ext cx="1341390" cy="941298"/>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widowControl w:val="0"/>
              <w:rPr/>
            </w:pPr>
            <w:r w:rsidDel="00000000" w:rsidR="00000000" w:rsidRPr="00000000">
              <w:rPr>
                <w:rtl w:val="0"/>
              </w:rPr>
              <w:t xml:space="preserve">835201_ i48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rPr>
                <w:b w:val="1"/>
              </w:rPr>
            </w:pPr>
            <w:r w:rsidDel="00000000" w:rsidR="00000000" w:rsidRPr="00000000">
              <w:rPr>
                <w:b w:val="1"/>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2EF">
            <w:pPr>
              <w:spacing w:after="120" w:lineRule="auto"/>
              <w:rPr/>
            </w:pPr>
            <w:r w:rsidDel="00000000" w:rsidR="00000000" w:rsidRPr="00000000">
              <w:rPr>
                <w:b w:val="1"/>
                <w:rtl w:val="0"/>
              </w:rPr>
              <w:t xml:space="preserve">Industrial</w:t>
            </w:r>
            <w:r w:rsidDel="00000000" w:rsidR="00000000" w:rsidRPr="00000000">
              <w:rPr>
                <w:rtl w:val="0"/>
              </w:rPr>
              <w:t xml:space="preserve"> </w:t>
            </w:r>
          </w:p>
          <w:p w:rsidR="00000000" w:rsidDel="00000000" w:rsidP="00000000" w:rsidRDefault="00000000" w:rsidRPr="00000000" w14:paraId="000002F0">
            <w:pPr>
              <w:spacing w:after="120" w:lineRule="auto"/>
              <w:rPr/>
            </w:pPr>
            <w:r w:rsidDel="00000000" w:rsidR="00000000" w:rsidRPr="00000000">
              <w:rPr>
                <w:rtl w:val="0"/>
              </w:rPr>
              <w:t xml:space="preserve">Son los tipos de muebles que se producen a escala, con patrones y mediante una línea de producción. Se encuentran en variedad de maderas, siendo los aglomerados una de las principales; combinan distintos materiales como hierro, acero, plásticos y cueros. </w:t>
            </w:r>
          </w:p>
          <w:p w:rsidR="00000000" w:rsidDel="00000000" w:rsidP="00000000" w:rsidRDefault="00000000" w:rsidRPr="00000000" w14:paraId="000002F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pPr>
            <w:r w:rsidDel="00000000" w:rsidR="00000000" w:rsidRPr="00000000">
              <w:rPr/>
              <w:drawing>
                <wp:inline distB="0" distT="0" distL="0" distR="0">
                  <wp:extent cx="1334701" cy="868631"/>
                  <wp:effectExtent b="0" l="0" r="0" t="0"/>
                  <wp:docPr descr="Mesas y sillas en un café de comida rápida" id="811" name="image89.jpg"/>
                  <a:graphic>
                    <a:graphicData uri="http://schemas.openxmlformats.org/drawingml/2006/picture">
                      <pic:pic>
                        <pic:nvPicPr>
                          <pic:cNvPr descr="Mesas y sillas en un café de comida rápida" id="0" name="image89.jpg"/>
                          <pic:cNvPicPr preferRelativeResize="0"/>
                        </pic:nvPicPr>
                        <pic:blipFill>
                          <a:blip r:embed="rId107"/>
                          <a:srcRect b="0" l="0" r="0" t="0"/>
                          <a:stretch>
                            <a:fillRect/>
                          </a:stretch>
                        </pic:blipFill>
                        <pic:spPr>
                          <a:xfrm>
                            <a:off x="0" y="0"/>
                            <a:ext cx="1334701" cy="868631"/>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widowControl w:val="0"/>
              <w:rPr/>
            </w:pPr>
            <w:r w:rsidDel="00000000" w:rsidR="00000000" w:rsidRPr="00000000">
              <w:rPr>
                <w:rtl w:val="0"/>
              </w:rPr>
              <w:t xml:space="preserve">835201_ i49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rPr>
                <w:b w:val="1"/>
              </w:rPr>
            </w:pPr>
            <w:r w:rsidDel="00000000" w:rsidR="00000000" w:rsidRPr="00000000">
              <w:rPr>
                <w:b w:val="1"/>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2F5">
            <w:pPr>
              <w:spacing w:after="120" w:lineRule="auto"/>
              <w:rPr/>
            </w:pPr>
            <w:r w:rsidDel="00000000" w:rsidR="00000000" w:rsidRPr="00000000">
              <w:rPr>
                <w:b w:val="1"/>
                <w:rtl w:val="0"/>
              </w:rPr>
              <w:t xml:space="preserve">Rústico</w:t>
            </w:r>
            <w:r w:rsidDel="00000000" w:rsidR="00000000" w:rsidRPr="00000000">
              <w:rPr>
                <w:rtl w:val="0"/>
              </w:rPr>
              <w:t xml:space="preserve"> </w:t>
            </w:r>
          </w:p>
          <w:p w:rsidR="00000000" w:rsidDel="00000000" w:rsidP="00000000" w:rsidRDefault="00000000" w:rsidRPr="00000000" w14:paraId="000002F6">
            <w:pPr>
              <w:spacing w:after="120" w:lineRule="auto"/>
              <w:rPr/>
            </w:pPr>
            <w:r w:rsidDel="00000000" w:rsidR="00000000" w:rsidRPr="00000000">
              <w:rPr>
                <w:rtl w:val="0"/>
              </w:rPr>
              <w:t xml:space="preserve">Son mobiliarios que resaltan la naturalidad de la materia prima que los compone, la mayoría de los casos, madera de árboles sin procesar o transformar.</w:t>
            </w:r>
          </w:p>
          <w:p w:rsidR="00000000" w:rsidDel="00000000" w:rsidP="00000000" w:rsidRDefault="00000000" w:rsidRPr="00000000" w14:paraId="000002F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rPr/>
            </w:pPr>
            <w:r w:rsidDel="00000000" w:rsidR="00000000" w:rsidRPr="00000000">
              <w:rPr/>
              <w:drawing>
                <wp:inline distB="0" distT="0" distL="0" distR="0">
                  <wp:extent cx="1036585" cy="928339"/>
                  <wp:effectExtent b="0" l="0" r="0" t="0"/>
                  <wp:docPr id="800" name="image78.png"/>
                  <a:graphic>
                    <a:graphicData uri="http://schemas.openxmlformats.org/drawingml/2006/picture">
                      <pic:pic>
                        <pic:nvPicPr>
                          <pic:cNvPr id="0" name="image78.png"/>
                          <pic:cNvPicPr preferRelativeResize="0"/>
                        </pic:nvPicPr>
                        <pic:blipFill>
                          <a:blip r:embed="rId108"/>
                          <a:srcRect b="0" l="19132" r="14360" t="16724"/>
                          <a:stretch>
                            <a:fillRect/>
                          </a:stretch>
                        </pic:blipFill>
                        <pic:spPr>
                          <a:xfrm>
                            <a:off x="0" y="0"/>
                            <a:ext cx="1036585" cy="928339"/>
                          </a:xfrm>
                          <a:prstGeom prst="rect"/>
                          <a:ln/>
                        </pic:spPr>
                      </pic:pic>
                    </a:graphicData>
                  </a:graphic>
                </wp:inline>
              </w:drawing>
            </w:r>
            <w:r w:rsidDel="00000000" w:rsidR="00000000" w:rsidRPr="00000000">
              <w:rPr>
                <w:rtl w:val="0"/>
              </w:rPr>
              <w:t xml:space="preserve">835201_ i50</w:t>
            </w:r>
          </w:p>
          <w:p w:rsidR="00000000" w:rsidDel="00000000" w:rsidP="00000000" w:rsidRDefault="00000000" w:rsidRPr="00000000" w14:paraId="000002F9">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rPr>
                <w:b w:val="1"/>
              </w:rPr>
            </w:pPr>
            <w:r w:rsidDel="00000000" w:rsidR="00000000" w:rsidRPr="00000000">
              <w:rPr>
                <w:b w:val="1"/>
                <w:rtl w:val="0"/>
              </w:rPr>
              <w:t xml:space="preserve">Paso 6</w:t>
            </w:r>
          </w:p>
        </w:tc>
        <w:tc>
          <w:tcPr>
            <w:shd w:fill="auto" w:val="clear"/>
            <w:tcMar>
              <w:top w:w="100.0" w:type="dxa"/>
              <w:left w:w="100.0" w:type="dxa"/>
              <w:bottom w:w="100.0" w:type="dxa"/>
              <w:right w:w="100.0" w:type="dxa"/>
            </w:tcMar>
          </w:tcPr>
          <w:p w:rsidR="00000000" w:rsidDel="00000000" w:rsidP="00000000" w:rsidRDefault="00000000" w:rsidRPr="00000000" w14:paraId="000002FB">
            <w:pPr>
              <w:spacing w:after="120" w:lineRule="auto"/>
              <w:rPr/>
            </w:pPr>
            <w:r w:rsidDel="00000000" w:rsidR="00000000" w:rsidRPr="00000000">
              <w:rPr>
                <w:b w:val="1"/>
                <w:rtl w:val="0"/>
              </w:rPr>
              <w:t xml:space="preserve">Eco-amigable</w:t>
            </w:r>
            <w:r w:rsidDel="00000000" w:rsidR="00000000" w:rsidRPr="00000000">
              <w:rPr>
                <w:rtl w:val="0"/>
              </w:rPr>
              <w:t xml:space="preserve"> </w:t>
            </w:r>
          </w:p>
          <w:p w:rsidR="00000000" w:rsidDel="00000000" w:rsidP="00000000" w:rsidRDefault="00000000" w:rsidRPr="00000000" w14:paraId="000002FC">
            <w:pPr>
              <w:spacing w:after="120" w:lineRule="auto"/>
              <w:rPr/>
            </w:pPr>
            <w:r w:rsidDel="00000000" w:rsidR="00000000" w:rsidRPr="00000000">
              <w:rPr>
                <w:rtl w:val="0"/>
              </w:rPr>
              <w:t xml:space="preserve">Son una nueva tendencia que toma más participación en los mercados cada día;      en la fabricación de estos se utilizan excedentes industriales generalmente de madera.</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rPr/>
            </w:pPr>
            <w:r w:rsidDel="00000000" w:rsidR="00000000" w:rsidRPr="00000000">
              <w:rPr/>
              <w:drawing>
                <wp:inline distB="0" distT="0" distL="0" distR="0">
                  <wp:extent cx="1379632" cy="965603"/>
                  <wp:effectExtent b="0" l="0" r="0" t="0"/>
                  <wp:docPr id="801" name="image77.jpg"/>
                  <a:graphic>
                    <a:graphicData uri="http://schemas.openxmlformats.org/drawingml/2006/picture">
                      <pic:pic>
                        <pic:nvPicPr>
                          <pic:cNvPr id="0" name="image77.jpg"/>
                          <pic:cNvPicPr preferRelativeResize="0"/>
                        </pic:nvPicPr>
                        <pic:blipFill>
                          <a:blip r:embed="rId109"/>
                          <a:srcRect b="0" l="0" r="0" t="0"/>
                          <a:stretch>
                            <a:fillRect/>
                          </a:stretch>
                        </pic:blipFill>
                        <pic:spPr>
                          <a:xfrm>
                            <a:off x="0" y="0"/>
                            <a:ext cx="1379632" cy="965603"/>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0"/>
              <w:rPr/>
            </w:pPr>
            <w:r w:rsidDel="00000000" w:rsidR="00000000" w:rsidRPr="00000000">
              <w:rPr>
                <w:rtl w:val="0"/>
              </w:rPr>
              <w:t xml:space="preserve">835201_ i51</w:t>
            </w:r>
          </w:p>
        </w:tc>
      </w:tr>
    </w:tbl>
    <w:p w:rsidR="00000000" w:rsidDel="00000000" w:rsidP="00000000" w:rsidRDefault="00000000" w:rsidRPr="00000000" w14:paraId="000002FF">
      <w:pPr>
        <w:spacing w:after="120" w:line="240" w:lineRule="auto"/>
        <w:rPr>
          <w:color w:val="000000"/>
        </w:rPr>
      </w:pPr>
      <w:r w:rsidDel="00000000" w:rsidR="00000000" w:rsidRPr="00000000">
        <w:rPr>
          <w:rtl w:val="0"/>
        </w:rPr>
      </w:r>
    </w:p>
    <w:p w:rsidR="00000000" w:rsidDel="00000000" w:rsidP="00000000" w:rsidRDefault="00000000" w:rsidRPr="00000000" w14:paraId="00000300">
      <w:pPr>
        <w:spacing w:after="120" w:line="240" w:lineRule="auto"/>
        <w:rPr>
          <w:b w:val="1"/>
          <w:color w:val="000000"/>
        </w:rPr>
      </w:pPr>
      <w:r w:rsidDel="00000000" w:rsidR="00000000" w:rsidRPr="00000000">
        <w:rPr>
          <w:b w:val="1"/>
          <w:color w:val="000000"/>
          <w:rtl w:val="0"/>
        </w:rPr>
        <w:t xml:space="preserve">9. Ergonomía y anatomía básica</w:t>
      </w:r>
    </w:p>
    <w:tbl>
      <w:tblPr>
        <w:tblStyle w:val="Table5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1">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02">
            <w:pPr>
              <w:spacing w:after="120" w:lineRule="auto"/>
              <w:ind w:left="720" w:firstLine="0"/>
              <w:rPr/>
            </w:pPr>
            <w:sdt>
              <w:sdtPr>
                <w:tag w:val="goog_rdk_47"/>
              </w:sdtPr>
              <w:sdtContent>
                <w:commentRangeStart w:id="46"/>
              </w:sdtContent>
            </w:sdt>
            <w:r w:rsidDel="00000000" w:rsidR="00000000" w:rsidRPr="00000000">
              <w:rPr>
                <w:rtl w:val="0"/>
              </w:rPr>
              <w:t xml:space="preserve">La</w:t>
            </w:r>
            <w:commentRangeEnd w:id="46"/>
            <w:r w:rsidDel="00000000" w:rsidR="00000000" w:rsidRPr="00000000">
              <w:commentReference w:id="46"/>
            </w:r>
            <w:r w:rsidDel="00000000" w:rsidR="00000000" w:rsidRPr="00000000">
              <w:rPr>
                <w:rtl w:val="0"/>
              </w:rPr>
              <w:t xml:space="preserve"> ergonomía es la disciplina que se encarga de estudiar las </w:t>
            </w:r>
            <w:r w:rsidDel="00000000" w:rsidR="00000000" w:rsidRPr="00000000">
              <w:rPr>
                <w:b w:val="1"/>
                <w:rtl w:val="0"/>
              </w:rPr>
              <w:t xml:space="preserve">condiciones</w:t>
            </w:r>
            <w:r w:rsidDel="00000000" w:rsidR="00000000" w:rsidRPr="00000000">
              <w:rPr>
                <w:rtl w:val="0"/>
              </w:rPr>
              <w:t xml:space="preserve">, </w:t>
            </w:r>
            <w:r w:rsidDel="00000000" w:rsidR="00000000" w:rsidRPr="00000000">
              <w:rPr>
                <w:b w:val="1"/>
                <w:rtl w:val="0"/>
              </w:rPr>
              <w:t xml:space="preserve">ambientes</w:t>
            </w:r>
            <w:r w:rsidDel="00000000" w:rsidR="00000000" w:rsidRPr="00000000">
              <w:rPr>
                <w:rtl w:val="0"/>
              </w:rPr>
              <w:t xml:space="preserve"> y </w:t>
            </w:r>
            <w:r w:rsidDel="00000000" w:rsidR="00000000" w:rsidRPr="00000000">
              <w:rPr>
                <w:b w:val="1"/>
                <w:rtl w:val="0"/>
              </w:rPr>
              <w:t xml:space="preserve">parámetros</w:t>
            </w:r>
            <w:r w:rsidDel="00000000" w:rsidR="00000000" w:rsidRPr="00000000">
              <w:rPr>
                <w:rtl w:val="0"/>
              </w:rPr>
              <w:t xml:space="preserve"> sobre los cuales deben ser diseñados los elementos, productos y demás objetos, que el ser humano emplea en los distintos espacios de trabajo, habitabilidad y demás. </w:t>
            </w:r>
            <w:r w:rsidDel="00000000" w:rsidR="00000000" w:rsidRPr="00000000">
              <w:drawing>
                <wp:anchor allowOverlap="1" behindDoc="0" distB="0" distT="0" distL="114300" distR="114300" hidden="0" layoutInCell="1" locked="0" relativeHeight="0" simplePos="0">
                  <wp:simplePos x="0" y="0"/>
                  <wp:positionH relativeFrom="column">
                    <wp:posOffset>457835</wp:posOffset>
                  </wp:positionH>
                  <wp:positionV relativeFrom="paragraph">
                    <wp:posOffset>3810</wp:posOffset>
                  </wp:positionV>
                  <wp:extent cx="1898972" cy="1000125"/>
                  <wp:effectExtent b="0" l="0" r="0" t="0"/>
                  <wp:wrapSquare wrapText="bothSides" distB="0" distT="0" distL="114300" distR="114300"/>
                  <wp:docPr descr="Saloncito de una Chaise con una lámpara a su lado en una habitación blanca y bien iluminada, ilustración 3d&#10;" id="751" name="image19.jpg"/>
                  <a:graphic>
                    <a:graphicData uri="http://schemas.openxmlformats.org/drawingml/2006/picture">
                      <pic:pic>
                        <pic:nvPicPr>
                          <pic:cNvPr descr="Saloncito de una Chaise con una lámpara a su lado en una habitación blanca y bien iluminada, ilustración 3d&#10;" id="0" name="image19.jpg"/>
                          <pic:cNvPicPr preferRelativeResize="0"/>
                        </pic:nvPicPr>
                        <pic:blipFill>
                          <a:blip r:embed="rId110"/>
                          <a:srcRect b="0" l="0" r="0" t="0"/>
                          <a:stretch>
                            <a:fillRect/>
                          </a:stretch>
                        </pic:blipFill>
                        <pic:spPr>
                          <a:xfrm>
                            <a:off x="0" y="0"/>
                            <a:ext cx="1898972" cy="1000125"/>
                          </a:xfrm>
                          <a:prstGeom prst="rect"/>
                          <a:ln/>
                        </pic:spPr>
                      </pic:pic>
                    </a:graphicData>
                  </a:graphic>
                </wp:anchor>
              </w:drawing>
            </w:r>
          </w:p>
          <w:p w:rsidR="00000000" w:rsidDel="00000000" w:rsidP="00000000" w:rsidRDefault="00000000" w:rsidRPr="00000000" w14:paraId="00000303">
            <w:pPr>
              <w:rPr>
                <w:color w:val="bfbfbf"/>
              </w:rPr>
            </w:pPr>
            <w:r w:rsidDel="00000000" w:rsidR="00000000" w:rsidRPr="00000000">
              <w:rPr>
                <w:rtl w:val="0"/>
              </w:rPr>
            </w:r>
          </w:p>
        </w:tc>
      </w:tr>
    </w:tbl>
    <w:p w:rsidR="00000000" w:rsidDel="00000000" w:rsidP="00000000" w:rsidRDefault="00000000" w:rsidRPr="00000000" w14:paraId="00000304">
      <w:pPr>
        <w:spacing w:after="120" w:line="240" w:lineRule="auto"/>
        <w:rPr/>
      </w:pPr>
      <w:r w:rsidDel="00000000" w:rsidR="00000000" w:rsidRPr="00000000">
        <w:rPr>
          <w:rtl w:val="0"/>
        </w:rPr>
      </w:r>
    </w:p>
    <w:tbl>
      <w:tblPr>
        <w:tblStyle w:val="Table5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06">
            <w:pPr>
              <w:spacing w:after="120" w:lineRule="auto"/>
              <w:ind w:left="720" w:firstLine="0"/>
              <w:rPr/>
            </w:pPr>
            <w:sdt>
              <w:sdtPr>
                <w:tag w:val="goog_rdk_48"/>
              </w:sdtPr>
              <w:sdtContent>
                <w:commentRangeStart w:id="47"/>
              </w:sdtContent>
            </w:sdt>
            <w:r w:rsidDel="00000000" w:rsidR="00000000" w:rsidRPr="00000000">
              <w:rPr>
                <w:rtl w:val="0"/>
              </w:rPr>
              <w:t xml:space="preserve">La</w:t>
            </w:r>
            <w:commentRangeEnd w:id="47"/>
            <w:r w:rsidDel="00000000" w:rsidR="00000000" w:rsidRPr="00000000">
              <w:commentReference w:id="47"/>
            </w:r>
            <w:r w:rsidDel="00000000" w:rsidR="00000000" w:rsidRPr="00000000">
              <w:rPr>
                <w:rtl w:val="0"/>
              </w:rPr>
              <w:t xml:space="preserve"> ergonomía y su aplicabilidad está enmarcada dentro de los preceptos habituales de la </w:t>
            </w:r>
            <w:r w:rsidDel="00000000" w:rsidR="00000000" w:rsidRPr="00000000">
              <w:rPr>
                <w:b w:val="1"/>
                <w:rtl w:val="0"/>
              </w:rPr>
              <w:t xml:space="preserve">anatomía humana</w:t>
            </w:r>
            <w:r w:rsidDel="00000000" w:rsidR="00000000" w:rsidRPr="00000000">
              <w:rPr>
                <w:rtl w:val="0"/>
              </w:rPr>
              <w:t xml:space="preserve">, la cual es la ciencia que estudia el comportamiento y composición del cuerpo humano. Es importante tener en cuenta que el diseño de mobiliario, también debe contemplar el ámbito inclusivo, las necesidades de las personas que cuentan con restricción en la movilidad o falta de extremidades.</w:t>
            </w:r>
            <w:r w:rsidDel="00000000" w:rsidR="00000000" w:rsidRPr="00000000">
              <w:drawing>
                <wp:anchor allowOverlap="1" behindDoc="0" distB="0" distT="0" distL="114300" distR="114300" hidden="0" layoutInCell="1" locked="0" relativeHeight="0" simplePos="0">
                  <wp:simplePos x="0" y="0"/>
                  <wp:positionH relativeFrom="column">
                    <wp:posOffset>457835</wp:posOffset>
                  </wp:positionH>
                  <wp:positionV relativeFrom="paragraph">
                    <wp:posOffset>3810</wp:posOffset>
                  </wp:positionV>
                  <wp:extent cx="1485900" cy="1438275"/>
                  <wp:effectExtent b="0" l="0" r="0" t="0"/>
                  <wp:wrapSquare wrapText="bothSides" distB="0" distT="0" distL="114300" distR="114300"/>
                  <wp:docPr descr="Instrucciones sobre cómo sentarse correctamente cuando se trabaja para evitar diversos problemas de salud." id="778" name="image41.jpg"/>
                  <a:graphic>
                    <a:graphicData uri="http://schemas.openxmlformats.org/drawingml/2006/picture">
                      <pic:pic>
                        <pic:nvPicPr>
                          <pic:cNvPr descr="Instrucciones sobre cómo sentarse correctamente cuando se trabaja para evitar diversos problemas de salud." id="0" name="image41.jpg"/>
                          <pic:cNvPicPr preferRelativeResize="0"/>
                        </pic:nvPicPr>
                        <pic:blipFill>
                          <a:blip r:embed="rId111"/>
                          <a:srcRect b="0" l="0" r="0" t="0"/>
                          <a:stretch>
                            <a:fillRect/>
                          </a:stretch>
                        </pic:blipFill>
                        <pic:spPr>
                          <a:xfrm>
                            <a:off x="0" y="0"/>
                            <a:ext cx="1485900" cy="1438275"/>
                          </a:xfrm>
                          <a:prstGeom prst="rect"/>
                          <a:ln/>
                        </pic:spPr>
                      </pic:pic>
                    </a:graphicData>
                  </a:graphic>
                </wp:anchor>
              </w:drawing>
            </w:r>
          </w:p>
          <w:p w:rsidR="00000000" w:rsidDel="00000000" w:rsidP="00000000" w:rsidRDefault="00000000" w:rsidRPr="00000000" w14:paraId="00000307">
            <w:pPr>
              <w:spacing w:after="120" w:lineRule="auto"/>
              <w:ind w:left="720" w:firstLine="0"/>
              <w:rPr/>
            </w:pPr>
            <w:r w:rsidDel="00000000" w:rsidR="00000000" w:rsidRPr="00000000">
              <w:rPr>
                <w:rtl w:val="0"/>
              </w:rPr>
            </w:r>
          </w:p>
        </w:tc>
      </w:tr>
    </w:tbl>
    <w:p w:rsidR="00000000" w:rsidDel="00000000" w:rsidP="00000000" w:rsidRDefault="00000000" w:rsidRPr="00000000" w14:paraId="00000308">
      <w:pPr>
        <w:spacing w:after="120" w:line="240" w:lineRule="auto"/>
        <w:rPr/>
      </w:pPr>
      <w:r w:rsidDel="00000000" w:rsidR="00000000" w:rsidRPr="00000000">
        <w:rPr>
          <w:rtl w:val="0"/>
        </w:rPr>
      </w:r>
    </w:p>
    <w:tbl>
      <w:tblPr>
        <w:tblStyle w:val="Table5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9">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0A">
            <w:pPr>
              <w:spacing w:after="120" w:lineRule="auto"/>
              <w:ind w:left="720" w:firstLine="0"/>
              <w:rPr/>
            </w:pPr>
            <w:sdt>
              <w:sdtPr>
                <w:tag w:val="goog_rdk_49"/>
              </w:sdtPr>
              <w:sdtContent>
                <w:commentRangeStart w:id="48"/>
              </w:sdtContent>
            </w:sdt>
            <w:commentRangeEnd w:id="48"/>
            <w:r w:rsidDel="00000000" w:rsidR="00000000" w:rsidRPr="00000000">
              <w:commentReference w:id="48"/>
            </w:r>
            <w:r w:rsidDel="00000000" w:rsidR="00000000" w:rsidRPr="00000000">
              <w:rPr>
                <w:rtl w:val="0"/>
              </w:rPr>
              <w:t xml:space="preserve">Todo diseño de mobiliario debe estar orientado al cumplimiento de condiciones y normas que garanticen la correcta y adecuada postura de quien hace uso de los mismos, a esta condición se le conoce como </w:t>
            </w:r>
            <w:r w:rsidDel="00000000" w:rsidR="00000000" w:rsidRPr="00000000">
              <w:rPr>
                <w:b w:val="1"/>
                <w:rtl w:val="0"/>
              </w:rPr>
              <w:t xml:space="preserve">ergonomía. </w:t>
            </w:r>
            <w:r w:rsidDel="00000000" w:rsidR="00000000" w:rsidRPr="00000000">
              <w:rPr>
                <w:rtl w:val="0"/>
              </w:rPr>
              <w:t xml:space="preserve">Por lo general, los productos mobiliarios que tienen un diseño altamente enfocado a la ergonomía, poseen un valor económico superior, pues en la fabricación de productos altamente ergonómicos intervienen una gama de materiales distintos a la madera, acero, aluminio o plásticos, cuyo costo de manufactura y adquisición son, por lo general, superiores a las anteriores materias primas.</w:t>
            </w:r>
            <w:r w:rsidDel="00000000" w:rsidR="00000000" w:rsidRPr="00000000">
              <w:drawing>
                <wp:anchor allowOverlap="1" behindDoc="0" distB="0" distT="0" distL="114300" distR="114300" hidden="0" layoutInCell="1" locked="0" relativeHeight="0" simplePos="0">
                  <wp:simplePos x="0" y="0"/>
                  <wp:positionH relativeFrom="column">
                    <wp:posOffset>457835</wp:posOffset>
                  </wp:positionH>
                  <wp:positionV relativeFrom="paragraph">
                    <wp:posOffset>3810</wp:posOffset>
                  </wp:positionV>
                  <wp:extent cx="2333625" cy="1554480"/>
                  <wp:effectExtent b="0" l="0" r="0" t="0"/>
                  <wp:wrapSquare wrapText="bothSides" distB="0" distT="0" distL="114300" distR="114300"/>
                  <wp:docPr descr="Personas que usan muebles ergonómicos modernos para descansar y trabajar en un conjunto plano ilustración vectorial aislada" id="770" name="image30.jpg"/>
                  <a:graphic>
                    <a:graphicData uri="http://schemas.openxmlformats.org/drawingml/2006/picture">
                      <pic:pic>
                        <pic:nvPicPr>
                          <pic:cNvPr descr="Personas que usan muebles ergonómicos modernos para descansar y trabajar en un conjunto plano ilustración vectorial aislada" id="0" name="image30.jpg"/>
                          <pic:cNvPicPr preferRelativeResize="0"/>
                        </pic:nvPicPr>
                        <pic:blipFill>
                          <a:blip r:embed="rId112"/>
                          <a:srcRect b="0" l="0" r="0" t="0"/>
                          <a:stretch>
                            <a:fillRect/>
                          </a:stretch>
                        </pic:blipFill>
                        <pic:spPr>
                          <a:xfrm>
                            <a:off x="0" y="0"/>
                            <a:ext cx="2333625" cy="1554480"/>
                          </a:xfrm>
                          <a:prstGeom prst="rect"/>
                          <a:ln/>
                        </pic:spPr>
                      </pic:pic>
                    </a:graphicData>
                  </a:graphic>
                </wp:anchor>
              </w:drawing>
            </w:r>
          </w:p>
          <w:p w:rsidR="00000000" w:rsidDel="00000000" w:rsidP="00000000" w:rsidRDefault="00000000" w:rsidRPr="00000000" w14:paraId="0000030B">
            <w:pPr>
              <w:spacing w:after="120" w:lineRule="auto"/>
              <w:ind w:left="720" w:firstLine="0"/>
              <w:rPr/>
            </w:pPr>
            <w:r w:rsidDel="00000000" w:rsidR="00000000" w:rsidRPr="00000000">
              <w:rPr>
                <w:rtl w:val="0"/>
              </w:rPr>
            </w:r>
          </w:p>
          <w:p w:rsidR="00000000" w:rsidDel="00000000" w:rsidP="00000000" w:rsidRDefault="00000000" w:rsidRPr="00000000" w14:paraId="0000030C">
            <w:pPr>
              <w:spacing w:after="120" w:lineRule="auto"/>
              <w:ind w:left="720" w:firstLine="0"/>
              <w:rPr/>
            </w:pPr>
            <w:r w:rsidDel="00000000" w:rsidR="00000000" w:rsidRPr="00000000">
              <w:rPr>
                <w:rtl w:val="0"/>
              </w:rPr>
              <w:t xml:space="preserve">Para profundizar en la temática relacionada a ergonomía, se recomienda consultar el documento referenciado en el material complementario.</w:t>
            </w:r>
          </w:p>
          <w:p w:rsidR="00000000" w:rsidDel="00000000" w:rsidP="00000000" w:rsidRDefault="00000000" w:rsidRPr="00000000" w14:paraId="0000030D">
            <w:pPr>
              <w:rPr>
                <w:color w:val="bfbfbf"/>
              </w:rPr>
            </w:pPr>
            <w:r w:rsidDel="00000000" w:rsidR="00000000" w:rsidRPr="00000000">
              <w:rPr>
                <w:rtl w:val="0"/>
              </w:rPr>
            </w:r>
          </w:p>
        </w:tc>
      </w:tr>
    </w:tbl>
    <w:p w:rsidR="00000000" w:rsidDel="00000000" w:rsidP="00000000" w:rsidRDefault="00000000" w:rsidRPr="00000000" w14:paraId="0000030E">
      <w:pPr>
        <w:spacing w:after="120" w:line="240" w:lineRule="auto"/>
        <w:rPr/>
      </w:pPr>
      <w:r w:rsidDel="00000000" w:rsidR="00000000" w:rsidRPr="00000000">
        <w:rPr>
          <w:rtl w:val="0"/>
        </w:rPr>
      </w:r>
    </w:p>
    <w:p w:rsidR="00000000" w:rsidDel="00000000" w:rsidP="00000000" w:rsidRDefault="00000000" w:rsidRPr="00000000" w14:paraId="0000030F">
      <w:pPr>
        <w:spacing w:after="120" w:line="240" w:lineRule="auto"/>
        <w:rPr>
          <w:b w:val="1"/>
          <w:color w:val="000000"/>
        </w:rPr>
      </w:pPr>
      <w:r w:rsidDel="00000000" w:rsidR="00000000" w:rsidRPr="00000000">
        <w:rPr>
          <w:b w:val="1"/>
          <w:color w:val="000000"/>
          <w:rtl w:val="0"/>
        </w:rPr>
        <w:t xml:space="preserve">10. Introducción a la producción, servicios y productos de la cadena de valor</w:t>
      </w:r>
    </w:p>
    <w:p w:rsidR="00000000" w:rsidDel="00000000" w:rsidP="00000000" w:rsidRDefault="00000000" w:rsidRPr="00000000" w14:paraId="00000310">
      <w:pPr>
        <w:spacing w:after="120" w:line="240" w:lineRule="auto"/>
        <w:rPr/>
      </w:pPr>
      <w:r w:rsidDel="00000000" w:rsidR="00000000" w:rsidRPr="00000000">
        <w:rPr>
          <w:rtl w:val="0"/>
        </w:rPr>
      </w:r>
    </w:p>
    <w:tbl>
      <w:tblPr>
        <w:tblStyle w:val="Table5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11">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12">
            <w:pPr>
              <w:spacing w:after="120" w:lineRule="auto"/>
              <w:rPr/>
            </w:pPr>
            <w:r w:rsidDel="00000000" w:rsidR="00000000" w:rsidRPr="00000000">
              <w:rPr>
                <w:rtl w:val="0"/>
              </w:rPr>
              <w:t xml:space="preserve">Conozca sobre la introducción a la producción, los servicios y productos de la cadena de valor en el siguiente video.</w:t>
            </w:r>
          </w:p>
          <w:p w:rsidR="00000000" w:rsidDel="00000000" w:rsidP="00000000" w:rsidRDefault="00000000" w:rsidRPr="00000000" w14:paraId="00000313">
            <w:pPr>
              <w:rPr>
                <w:color w:val="bfbfbf"/>
              </w:rPr>
            </w:pPr>
            <w:r w:rsidDel="00000000" w:rsidR="00000000" w:rsidRPr="00000000">
              <w:rPr>
                <w:rtl w:val="0"/>
              </w:rPr>
            </w:r>
          </w:p>
        </w:tc>
      </w:tr>
    </w:tbl>
    <w:p w:rsidR="00000000" w:rsidDel="00000000" w:rsidP="00000000" w:rsidRDefault="00000000" w:rsidRPr="00000000" w14:paraId="00000314">
      <w:pPr>
        <w:spacing w:after="120" w:line="240" w:lineRule="auto"/>
        <w:rPr/>
      </w:pPr>
      <w:r w:rsidDel="00000000" w:rsidR="00000000" w:rsidRPr="00000000">
        <w:rPr>
          <w:rtl w:val="0"/>
        </w:rPr>
      </w:r>
    </w:p>
    <w:p w:rsidR="00000000" w:rsidDel="00000000" w:rsidP="00000000" w:rsidRDefault="00000000" w:rsidRPr="00000000" w14:paraId="00000315">
      <w:pPr>
        <w:spacing w:after="120" w:line="240" w:lineRule="auto"/>
        <w:rPr/>
      </w:pPr>
      <w:r w:rsidDel="00000000" w:rsidR="00000000" w:rsidRPr="00000000">
        <w:rPr>
          <w:rtl w:val="0"/>
        </w:rPr>
      </w:r>
    </w:p>
    <w:tbl>
      <w:tblPr>
        <w:tblStyle w:val="Table60"/>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3230"/>
        <w:gridCol w:w="1132"/>
        <w:gridCol w:w="5528"/>
        <w:gridCol w:w="2366"/>
        <w:tblGridChange w:id="0">
          <w:tblGrid>
            <w:gridCol w:w="1155"/>
            <w:gridCol w:w="3230"/>
            <w:gridCol w:w="1132"/>
            <w:gridCol w:w="5528"/>
            <w:gridCol w:w="236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6">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17">
            <w:pPr>
              <w:pStyle w:val="Title"/>
              <w:widowControl w:val="0"/>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B">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1C">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0">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321">
            <w:pPr>
              <w:widowControl w:val="0"/>
              <w:rPr/>
            </w:pPr>
            <w:r w:rsidDel="00000000" w:rsidR="00000000" w:rsidRPr="00000000">
              <w:rPr>
                <w:rtl w:val="0"/>
              </w:rPr>
              <w:t xml:space="preserve">Generalidades sobre la producción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rPr>
                <w:color w:val="999999"/>
              </w:rPr>
            </w:pPr>
            <w:r w:rsidDel="00000000" w:rsidR="00000000" w:rsidRPr="00000000">
              <w:rPr>
                <w:color w:val="999999"/>
                <w:rtl w:val="0"/>
              </w:rPr>
              <w:t xml:space="preserve">Producción: como sugerencia, por favor, crear una secuencia entre las imágenes que se presentan en cada una de las escenas. Utilizar efectos como </w:t>
            </w:r>
            <w:r w:rsidDel="00000000" w:rsidR="00000000" w:rsidRPr="00000000">
              <w:rPr>
                <w:i w:val="1"/>
                <w:color w:val="999999"/>
                <w:rtl w:val="0"/>
              </w:rPr>
              <w:t xml:space="preserve">fade in</w:t>
            </w:r>
            <w:r w:rsidDel="00000000" w:rsidR="00000000" w:rsidRPr="00000000">
              <w:rPr>
                <w:color w:val="999999"/>
                <w:rtl w:val="0"/>
              </w:rPr>
              <w:t xml:space="preserve"> y </w:t>
            </w:r>
            <w:r w:rsidDel="00000000" w:rsidR="00000000" w:rsidRPr="00000000">
              <w:rPr>
                <w:i w:val="1"/>
                <w:color w:val="999999"/>
                <w:rtl w:val="0"/>
              </w:rPr>
              <w:t xml:space="preserve">fade out</w:t>
            </w:r>
            <w:r w:rsidDel="00000000" w:rsidR="00000000" w:rsidRPr="00000000">
              <w:rPr>
                <w:color w:val="999999"/>
                <w:rtl w:val="0"/>
              </w:rPr>
              <w:t xml:space="preserve"> entre cada paso de imagen o video para generar una adaptación amable entre ellos. Si se puede, crear acercamientos o barridos de las imágenes. Utilizar el texto en pantalla para que complemente la voz en off en el momento en que se escuche. Se acepta con agradecimiento el dinamismo y efecto que puedan generar basados en sus conocimientos. Gracias.</w:t>
            </w:r>
            <w:r w:rsidDel="00000000" w:rsidR="00000000" w:rsidRPr="00000000">
              <w:rPr>
                <w:color w:val="000000"/>
              </w:rPr>
              <w:drawing>
                <wp:inline distB="0" distT="0" distL="0" distR="0">
                  <wp:extent cx="1763559" cy="1234343"/>
                  <wp:effectExtent b="0" l="0" r="0" t="0"/>
                  <wp:docPr id="802" name="image76.jpg"/>
                  <a:graphic>
                    <a:graphicData uri="http://schemas.openxmlformats.org/drawingml/2006/picture">
                      <pic:pic>
                        <pic:nvPicPr>
                          <pic:cNvPr id="0" name="image76.jpg"/>
                          <pic:cNvPicPr preferRelativeResize="0"/>
                        </pic:nvPicPr>
                        <pic:blipFill>
                          <a:blip r:embed="rId113"/>
                          <a:srcRect b="0" l="0" r="0" t="0"/>
                          <a:stretch>
                            <a:fillRect/>
                          </a:stretch>
                        </pic:blipFill>
                        <pic:spPr>
                          <a:xfrm>
                            <a:off x="0" y="0"/>
                            <a:ext cx="1763559" cy="12343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32D">
            <w:pPr>
              <w:rPr>
                <w:b w:val="1"/>
              </w:rPr>
            </w:pPr>
            <w:r w:rsidDel="00000000" w:rsidR="00000000" w:rsidRPr="00000000">
              <w:rPr>
                <w:b w:val="1"/>
                <w:rtl w:val="0"/>
              </w:rPr>
              <w:t xml:space="preserve">La producción</w:t>
            </w:r>
            <w:r w:rsidDel="00000000" w:rsidR="00000000" w:rsidRPr="00000000">
              <w:rPr>
                <w:rtl w:val="0"/>
              </w:rPr>
              <w:t xml:space="preserve"> es el conjunto de pasos, actividades y procedimientos que permiten construir o materializar los diseños de productos y servicios; nos enfocaremos en la </w:t>
            </w:r>
            <w:r w:rsidDel="00000000" w:rsidR="00000000" w:rsidRPr="00000000">
              <w:rPr>
                <w:b w:val="1"/>
                <w:rtl w:val="0"/>
              </w:rPr>
              <w:t xml:space="preserve">fabricación de productos, </w:t>
            </w:r>
            <w:r w:rsidDel="00000000" w:rsidR="00000000" w:rsidRPr="00000000">
              <w:rPr>
                <w:rtl w:val="0"/>
              </w:rPr>
              <w:t xml:space="preserve">los componentes más relevantes que se relacionan directamente y la </w:t>
            </w:r>
            <w:r w:rsidDel="00000000" w:rsidR="00000000" w:rsidRPr="00000000">
              <w:rPr>
                <w:b w:val="1"/>
                <w:rtl w:val="0"/>
              </w:rPr>
              <w:t xml:space="preserve">cadena de valor.</w:t>
            </w:r>
          </w:p>
          <w:p w:rsidR="00000000" w:rsidDel="00000000" w:rsidP="00000000" w:rsidRDefault="00000000" w:rsidRPr="00000000" w14:paraId="0000032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F">
            <w:pPr>
              <w:widowControl w:val="0"/>
              <w:rPr>
                <w:color w:val="999999"/>
              </w:rPr>
            </w:pPr>
            <w:r w:rsidDel="00000000" w:rsidR="00000000" w:rsidRPr="00000000">
              <w:rPr>
                <w:rtl w:val="0"/>
              </w:rPr>
              <w:t xml:space="preserve">La producción permite construir o materializar los diseños de productos y servicios.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rPr>
                <w:color w:val="999999"/>
              </w:rPr>
            </w:pPr>
            <w:r w:rsidDel="00000000" w:rsidR="00000000" w:rsidRPr="00000000">
              <w:rPr/>
              <w:drawing>
                <wp:inline distB="0" distT="0" distL="0" distR="0">
                  <wp:extent cx="1753870" cy="1122045"/>
                  <wp:effectExtent b="0" l="0" r="0" t="0"/>
                  <wp:docPr id="803" name="image80.jpg"/>
                  <a:graphic>
                    <a:graphicData uri="http://schemas.openxmlformats.org/drawingml/2006/picture">
                      <pic:pic>
                        <pic:nvPicPr>
                          <pic:cNvPr id="0" name="image80.jpg"/>
                          <pic:cNvPicPr preferRelativeResize="0"/>
                        </pic:nvPicPr>
                        <pic:blipFill>
                          <a:blip r:embed="rId114"/>
                          <a:srcRect b="0" l="0" r="0" t="0"/>
                          <a:stretch>
                            <a:fillRect/>
                          </a:stretch>
                        </pic:blipFill>
                        <pic:spPr>
                          <a:xfrm>
                            <a:off x="0" y="0"/>
                            <a:ext cx="1753870" cy="1122045"/>
                          </a:xfrm>
                          <a:prstGeom prst="rect"/>
                          <a:ln/>
                        </pic:spPr>
                      </pic:pic>
                    </a:graphicData>
                  </a:graphic>
                </wp:inline>
              </w:drawing>
            </w:r>
            <w:r w:rsidDel="00000000" w:rsidR="00000000" w:rsidRPr="00000000">
              <w:rPr/>
              <w:drawing>
                <wp:inline distB="0" distT="0" distL="0" distR="0">
                  <wp:extent cx="1774825" cy="1242060"/>
                  <wp:effectExtent b="0" l="0" r="0" t="0"/>
                  <wp:docPr id="795" name="image67.jpg"/>
                  <a:graphic>
                    <a:graphicData uri="http://schemas.openxmlformats.org/drawingml/2006/picture">
                      <pic:pic>
                        <pic:nvPicPr>
                          <pic:cNvPr id="0" name="image67.jpg"/>
                          <pic:cNvPicPr preferRelativeResize="0"/>
                        </pic:nvPicPr>
                        <pic:blipFill>
                          <a:blip r:embed="rId115"/>
                          <a:srcRect b="0" l="0" r="0" t="0"/>
                          <a:stretch>
                            <a:fillRect/>
                          </a:stretch>
                        </pic:blipFill>
                        <pic:spPr>
                          <a:xfrm>
                            <a:off x="0" y="0"/>
                            <a:ext cx="1774825" cy="124206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widowControl w:val="0"/>
              <w:rPr>
                <w:color w:val="999999"/>
              </w:rPr>
            </w:pPr>
            <w:r w:rsidDel="00000000" w:rsidR="00000000" w:rsidRPr="00000000">
              <w:rPr/>
              <w:drawing>
                <wp:inline distB="0" distT="0" distL="0" distR="0">
                  <wp:extent cx="1743710" cy="1223645"/>
                  <wp:effectExtent b="0" l="0" r="0" t="0"/>
                  <wp:docPr id="796" name="image65.jpg"/>
                  <a:graphic>
                    <a:graphicData uri="http://schemas.openxmlformats.org/drawingml/2006/picture">
                      <pic:pic>
                        <pic:nvPicPr>
                          <pic:cNvPr id="0" name="image65.jpg"/>
                          <pic:cNvPicPr preferRelativeResize="0"/>
                        </pic:nvPicPr>
                        <pic:blipFill>
                          <a:blip r:embed="rId116"/>
                          <a:srcRect b="0" l="0" r="0" t="0"/>
                          <a:stretch>
                            <a:fillRect/>
                          </a:stretch>
                        </pic:blipFill>
                        <pic:spPr>
                          <a:xfrm>
                            <a:off x="0" y="0"/>
                            <a:ext cx="1743710" cy="12236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334">
            <w:pPr>
              <w:rPr/>
            </w:pPr>
            <w:r w:rsidDel="00000000" w:rsidR="00000000" w:rsidRPr="00000000">
              <w:rPr>
                <w:b w:val="1"/>
                <w:rtl w:val="0"/>
              </w:rPr>
              <w:t xml:space="preserve">Los costos de producción, </w:t>
            </w:r>
            <w:r w:rsidDel="00000000" w:rsidR="00000000" w:rsidRPr="00000000">
              <w:rPr>
                <w:rtl w:val="0"/>
              </w:rPr>
              <w:t xml:space="preserve">corresponden al valor monetario que le representa a una empresa o emprendedor, producir un artículo desde su diseño hasta la puesta en venta.</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Se cuantifican a partir del valor de la hoja de papel y lápiz empleados en la elaboración del boceto, pasando por los materiales y la cantidad de éstos que conformarán el artículo. Así como en la fase de diseño, existe un tiempo que el diseñador se toma para plasmar ideas y concretar un diseño, ese tiempo y el consumo de energía eléctrica de las máquinas a utilizar, también hacen parte de los costos de producción.</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El tiempo de trabajo de los colaboradores o personas que intervienen con alguna actividad en la fabricación del objeto, también se considera dentro de los costos de producción. Al finalizar, el transporte, y en algunos casos la exhibición y almacenaje para la venta del mismo, también son valores que hacen parte de estos costos.   </w:t>
            </w:r>
          </w:p>
          <w:p w:rsidR="00000000" w:rsidDel="00000000" w:rsidP="00000000" w:rsidRDefault="00000000" w:rsidRPr="00000000" w14:paraId="0000033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rPr/>
            </w:pPr>
            <w:r w:rsidDel="00000000" w:rsidR="00000000" w:rsidRPr="00000000">
              <w:rPr>
                <w:rtl w:val="0"/>
              </w:rPr>
              <w:t xml:space="preserve">Costos de producción</w:t>
            </w:r>
          </w:p>
          <w:p w:rsidR="00000000" w:rsidDel="00000000" w:rsidP="00000000" w:rsidRDefault="00000000" w:rsidRPr="00000000" w14:paraId="0000033B">
            <w:pPr>
              <w:widowControl w:val="0"/>
              <w:rPr/>
            </w:pPr>
            <w:r w:rsidDel="00000000" w:rsidR="00000000" w:rsidRPr="00000000">
              <w:rPr>
                <w:rtl w:val="0"/>
              </w:rPr>
            </w:r>
          </w:p>
          <w:p w:rsidR="00000000" w:rsidDel="00000000" w:rsidP="00000000" w:rsidRDefault="00000000" w:rsidRPr="00000000" w14:paraId="0000033C">
            <w:pPr>
              <w:widowControl w:val="0"/>
              <w:rPr>
                <w:color w:val="999999"/>
              </w:rPr>
            </w:pPr>
            <w:r w:rsidDel="00000000" w:rsidR="00000000" w:rsidRPr="00000000">
              <w:rPr>
                <w:rtl w:val="0"/>
              </w:rPr>
              <w:t xml:space="preserve">Valor monetario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D">
            <w:pPr>
              <w:widowControl w:val="0"/>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rPr>
                <w:color w:val="999999"/>
              </w:rPr>
            </w:pPr>
            <w:r w:rsidDel="00000000" w:rsidR="00000000" w:rsidRPr="00000000">
              <w:rPr/>
              <w:drawing>
                <wp:inline distB="0" distT="0" distL="0" distR="0">
                  <wp:extent cx="1697990" cy="1188720"/>
                  <wp:effectExtent b="0" l="0" r="0" t="0"/>
                  <wp:docPr id="797" name="image71.jpg"/>
                  <a:graphic>
                    <a:graphicData uri="http://schemas.openxmlformats.org/drawingml/2006/picture">
                      <pic:pic>
                        <pic:nvPicPr>
                          <pic:cNvPr id="0" name="image71.jpg"/>
                          <pic:cNvPicPr preferRelativeResize="0"/>
                        </pic:nvPicPr>
                        <pic:blipFill>
                          <a:blip r:embed="rId117"/>
                          <a:srcRect b="0" l="0" r="0" t="0"/>
                          <a:stretch>
                            <a:fillRect/>
                          </a:stretch>
                        </pic:blipFill>
                        <pic:spPr>
                          <a:xfrm>
                            <a:off x="0" y="0"/>
                            <a:ext cx="1697990" cy="1188720"/>
                          </a:xfrm>
                          <a:prstGeom prst="rect"/>
                          <a:ln/>
                        </pic:spPr>
                      </pic:pic>
                    </a:graphicData>
                  </a:graphic>
                </wp:inline>
              </w:drawing>
            </w:r>
            <w:r w:rsidDel="00000000" w:rsidR="00000000" w:rsidRPr="00000000">
              <w:rPr>
                <w:b w:val="1"/>
              </w:rPr>
              <w:drawing>
                <wp:inline distB="0" distT="0" distL="0" distR="0">
                  <wp:extent cx="1700521" cy="1190112"/>
                  <wp:effectExtent b="0" l="0" r="0" t="0"/>
                  <wp:docPr id="799" name="image87.jpg"/>
                  <a:graphic>
                    <a:graphicData uri="http://schemas.openxmlformats.org/drawingml/2006/picture">
                      <pic:pic>
                        <pic:nvPicPr>
                          <pic:cNvPr id="0" name="image87.jpg"/>
                          <pic:cNvPicPr preferRelativeResize="0"/>
                        </pic:nvPicPr>
                        <pic:blipFill>
                          <a:blip r:embed="rId118"/>
                          <a:srcRect b="0" l="0" r="0" t="0"/>
                          <a:stretch>
                            <a:fillRect/>
                          </a:stretch>
                        </pic:blipFill>
                        <pic:spPr>
                          <a:xfrm>
                            <a:off x="0" y="0"/>
                            <a:ext cx="1700521" cy="1190112"/>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0"/>
              <w:rPr>
                <w:color w:val="999999"/>
              </w:rPr>
            </w:pPr>
            <w:r w:rsidDel="00000000" w:rsidR="00000000" w:rsidRPr="00000000">
              <w:rPr>
                <w:b w:val="1"/>
              </w:rPr>
              <w:drawing>
                <wp:inline distB="0" distT="0" distL="0" distR="0">
                  <wp:extent cx="1617980" cy="1258570"/>
                  <wp:effectExtent b="0" l="0" r="0" t="0"/>
                  <wp:docPr id="832" name="image115.jpg"/>
                  <a:graphic>
                    <a:graphicData uri="http://schemas.openxmlformats.org/drawingml/2006/picture">
                      <pic:pic>
                        <pic:nvPicPr>
                          <pic:cNvPr id="0" name="image115.jpg"/>
                          <pic:cNvPicPr preferRelativeResize="0"/>
                        </pic:nvPicPr>
                        <pic:blipFill>
                          <a:blip r:embed="rId119"/>
                          <a:srcRect b="0" l="0" r="0" t="0"/>
                          <a:stretch>
                            <a:fillRect/>
                          </a:stretch>
                        </pic:blipFill>
                        <pic:spPr>
                          <a:xfrm>
                            <a:off x="0" y="0"/>
                            <a:ext cx="1617980" cy="12585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341">
            <w:pPr>
              <w:rPr/>
            </w:pPr>
            <w:r w:rsidDel="00000000" w:rsidR="00000000" w:rsidRPr="00000000">
              <w:rPr>
                <w:rtl w:val="0"/>
              </w:rPr>
              <w:t xml:space="preserve">La segunda parte de la producción corresponde al </w:t>
            </w:r>
            <w:r w:rsidDel="00000000" w:rsidR="00000000" w:rsidRPr="00000000">
              <w:rPr>
                <w:b w:val="1"/>
                <w:rtl w:val="0"/>
              </w:rPr>
              <w:t xml:space="preserve">desarrollo de un prototipo</w:t>
            </w:r>
            <w:r w:rsidDel="00000000" w:rsidR="00000000" w:rsidRPr="00000000">
              <w:rPr>
                <w:rtl w:val="0"/>
              </w:rPr>
              <w:t xml:space="preserve"> o </w:t>
            </w:r>
            <w:r w:rsidDel="00000000" w:rsidR="00000000" w:rsidRPr="00000000">
              <w:rPr>
                <w:b w:val="1"/>
                <w:rtl w:val="0"/>
              </w:rPr>
              <w:t xml:space="preserve">modelo de prueba</w:t>
            </w:r>
            <w:r w:rsidDel="00000000" w:rsidR="00000000" w:rsidRPr="00000000">
              <w:rPr>
                <w:rtl w:val="0"/>
              </w:rPr>
              <w:t xml:space="preserve">. Una vez ha sido aprobado un diseño y mediante la aplicación de métodos y tecnologías para la elaboración de prototipos, se llevan a cabo pruebas y simulaciones reales, que pretenden establecer las capacidades máximas y mínimas en aspectos como resistencia, durabilidad y otros, como percepción de calidad, comodidad, peso, etc.</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La ejecución de las pruebas y ensayos que se aplican sobre un prototipo, por lo general, son llevadas a cabo mediante </w:t>
            </w:r>
            <w:r w:rsidDel="00000000" w:rsidR="00000000" w:rsidRPr="00000000">
              <w:rPr>
                <w:b w:val="1"/>
                <w:rtl w:val="0"/>
              </w:rPr>
              <w:t xml:space="preserve">normas</w:t>
            </w:r>
            <w:r w:rsidDel="00000000" w:rsidR="00000000" w:rsidRPr="00000000">
              <w:rPr>
                <w:rtl w:val="0"/>
              </w:rPr>
              <w:t xml:space="preserve"> internacionales aplicadas a este tipo de productos mobiliarios. En algunos mercados de países, la aprobación de este tipo de pruebas garantiza la posibilidad de comercialización y venta, además que, dentro de las especificaciones del producto, el cliente debe ser informado.</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La planeación, el desarrollo de estas pruebas, los equipos y herramientas utilizadas, también hacen parte de los </w:t>
            </w:r>
            <w:r w:rsidDel="00000000" w:rsidR="00000000" w:rsidRPr="00000000">
              <w:rPr>
                <w:b w:val="1"/>
                <w:rtl w:val="0"/>
              </w:rPr>
              <w:t xml:space="preserve">costos de producción</w:t>
            </w:r>
            <w:r w:rsidDel="00000000" w:rsidR="00000000" w:rsidRPr="00000000">
              <w:rPr>
                <w:rtl w:val="0"/>
              </w:rPr>
              <w:t xml:space="preserve">.</w:t>
            </w:r>
          </w:p>
          <w:p w:rsidR="00000000" w:rsidDel="00000000" w:rsidP="00000000" w:rsidRDefault="00000000" w:rsidRPr="00000000" w14:paraId="0000034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rPr>
                <w:color w:val="999999"/>
              </w:rPr>
            </w:pPr>
            <w:r w:rsidDel="00000000" w:rsidR="00000000" w:rsidRPr="00000000">
              <w:rPr>
                <w:rtl w:val="0"/>
              </w:rPr>
              <w:t xml:space="preserve">Desarrollo de un prototipo o modelo de prueba.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8">
            <w:pPr>
              <w:widowControl w:val="0"/>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rPr>
                <w:color w:val="999999"/>
              </w:rPr>
            </w:pPr>
            <w:r w:rsidDel="00000000" w:rsidR="00000000" w:rsidRPr="00000000">
              <w:rPr>
                <w:b w:val="1"/>
              </w:rPr>
              <w:drawing>
                <wp:inline distB="0" distT="0" distL="0" distR="0">
                  <wp:extent cx="1342037" cy="939725"/>
                  <wp:effectExtent b="0" l="0" r="0" t="0"/>
                  <wp:docPr id="835" name="image125.jpg"/>
                  <a:graphic>
                    <a:graphicData uri="http://schemas.openxmlformats.org/drawingml/2006/picture">
                      <pic:pic>
                        <pic:nvPicPr>
                          <pic:cNvPr id="0" name="image125.jpg"/>
                          <pic:cNvPicPr preferRelativeResize="0"/>
                        </pic:nvPicPr>
                        <pic:blipFill>
                          <a:blip r:embed="rId120"/>
                          <a:srcRect b="0" l="0" r="0" t="0"/>
                          <a:stretch>
                            <a:fillRect/>
                          </a:stretch>
                        </pic:blipFill>
                        <pic:spPr>
                          <a:xfrm>
                            <a:off x="0" y="0"/>
                            <a:ext cx="1342037" cy="939725"/>
                          </a:xfrm>
                          <a:prstGeom prst="rect"/>
                          <a:ln/>
                        </pic:spPr>
                      </pic:pic>
                    </a:graphicData>
                  </a:graphic>
                </wp:inline>
              </w:drawing>
            </w:r>
            <w:r w:rsidDel="00000000" w:rsidR="00000000" w:rsidRPr="00000000">
              <w:rPr>
                <w:b w:val="1"/>
              </w:rPr>
              <w:drawing>
                <wp:inline distB="0" distT="0" distL="0" distR="0">
                  <wp:extent cx="1343541" cy="940479"/>
                  <wp:effectExtent b="0" l="0" r="0" t="0"/>
                  <wp:docPr id="837" name="image114.jpg"/>
                  <a:graphic>
                    <a:graphicData uri="http://schemas.openxmlformats.org/drawingml/2006/picture">
                      <pic:pic>
                        <pic:nvPicPr>
                          <pic:cNvPr id="0" name="image114.jpg"/>
                          <pic:cNvPicPr preferRelativeResize="0"/>
                        </pic:nvPicPr>
                        <pic:blipFill>
                          <a:blip r:embed="rId121"/>
                          <a:srcRect b="0" l="0" r="0" t="0"/>
                          <a:stretch>
                            <a:fillRect/>
                          </a:stretch>
                        </pic:blipFill>
                        <pic:spPr>
                          <a:xfrm>
                            <a:off x="0" y="0"/>
                            <a:ext cx="1343541" cy="9404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34B">
            <w:pPr>
              <w:rPr>
                <w:b w:val="1"/>
              </w:rPr>
            </w:pPr>
            <w:r w:rsidDel="00000000" w:rsidR="00000000" w:rsidRPr="00000000">
              <w:rPr>
                <w:rtl w:val="0"/>
              </w:rPr>
              <w:t xml:space="preserve">Como tercera parte en la producción se encuentra el </w:t>
            </w:r>
            <w:r w:rsidDel="00000000" w:rsidR="00000000" w:rsidRPr="00000000">
              <w:rPr>
                <w:b w:val="1"/>
                <w:rtl w:val="0"/>
              </w:rPr>
              <w:t xml:space="preserve">análisis de los resultados obtenidos</w:t>
            </w:r>
            <w:r w:rsidDel="00000000" w:rsidR="00000000" w:rsidRPr="00000000">
              <w:rPr>
                <w:rtl w:val="0"/>
              </w:rPr>
              <w:t xml:space="preserve"> de las pruebas. Para </w:t>
            </w:r>
            <w:r w:rsidDel="00000000" w:rsidR="00000000" w:rsidRPr="00000000">
              <w:rPr>
                <w:b w:val="1"/>
                <w:rtl w:val="0"/>
              </w:rPr>
              <w:t xml:space="preserve">garantizar altos niveles de calidad, </w:t>
            </w:r>
            <w:r w:rsidDel="00000000" w:rsidR="00000000" w:rsidRPr="00000000">
              <w:rPr>
                <w:rtl w:val="0"/>
              </w:rPr>
              <w:t xml:space="preserve">la persona o equipo de analistas son expertos en la materia habilitados para certificar o no la aptitud de un producto para su venta o comercialización. Los costos asociados a esta actividad, también hacen parte de </w:t>
            </w:r>
            <w:r w:rsidDel="00000000" w:rsidR="00000000" w:rsidRPr="00000000">
              <w:rPr>
                <w:b w:val="1"/>
                <w:rtl w:val="0"/>
              </w:rPr>
              <w:t xml:space="preserve">los costos de producción.</w:t>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El conocimiento y mejoramiento de los costos y las finanzas aplicables al proceso de producción, componen lo que se denomina </w:t>
            </w:r>
            <w:r w:rsidDel="00000000" w:rsidR="00000000" w:rsidRPr="00000000">
              <w:rPr>
                <w:b w:val="1"/>
                <w:rtl w:val="0"/>
              </w:rPr>
              <w:t xml:space="preserve">cadena de valor, </w:t>
            </w:r>
            <w:r w:rsidDel="00000000" w:rsidR="00000000" w:rsidRPr="00000000">
              <w:rPr>
                <w:rtl w:val="0"/>
              </w:rPr>
              <w:t xml:space="preserve">que es la manera que tiene una empresa o emprendedor de generar valor al producto final.</w:t>
            </w:r>
          </w:p>
          <w:p w:rsidR="00000000" w:rsidDel="00000000" w:rsidP="00000000" w:rsidRDefault="00000000" w:rsidRPr="00000000" w14:paraId="0000034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rPr/>
            </w:pPr>
            <w:r w:rsidDel="00000000" w:rsidR="00000000" w:rsidRPr="00000000">
              <w:rPr>
                <w:rtl w:val="0"/>
              </w:rPr>
              <w:t xml:space="preserve">Cadena de valor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0">
            <w:pPr>
              <w:widowControl w:val="0"/>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rPr>
                <w:color w:val="999999"/>
              </w:rPr>
            </w:pPr>
            <w:r w:rsidDel="00000000" w:rsidR="00000000" w:rsidRPr="00000000">
              <w:rPr>
                <w:b w:val="1"/>
              </w:rPr>
              <w:drawing>
                <wp:inline distB="0" distT="0" distL="0" distR="0">
                  <wp:extent cx="1535301" cy="1074827"/>
                  <wp:effectExtent b="0" l="0" r="0" t="0"/>
                  <wp:docPr id="839" name="image127.jpg"/>
                  <a:graphic>
                    <a:graphicData uri="http://schemas.openxmlformats.org/drawingml/2006/picture">
                      <pic:pic>
                        <pic:nvPicPr>
                          <pic:cNvPr id="0" name="image127.jpg"/>
                          <pic:cNvPicPr preferRelativeResize="0"/>
                        </pic:nvPicPr>
                        <pic:blipFill>
                          <a:blip r:embed="rId122"/>
                          <a:srcRect b="0" l="0" r="0" t="0"/>
                          <a:stretch>
                            <a:fillRect/>
                          </a:stretch>
                        </pic:blipFill>
                        <pic:spPr>
                          <a:xfrm>
                            <a:off x="0" y="0"/>
                            <a:ext cx="1535301" cy="1074827"/>
                          </a:xfrm>
                          <a:prstGeom prst="rect"/>
                          <a:ln/>
                        </pic:spPr>
                      </pic:pic>
                    </a:graphicData>
                  </a:graphic>
                </wp:inline>
              </w:drawing>
            </w:r>
            <w:r w:rsidDel="00000000" w:rsidR="00000000" w:rsidRPr="00000000">
              <w:rPr>
                <w:b w:val="1"/>
              </w:rPr>
              <w:drawing>
                <wp:inline distB="0" distT="0" distL="0" distR="0">
                  <wp:extent cx="1470644" cy="1029133"/>
                  <wp:effectExtent b="0" l="0" r="0" t="0"/>
                  <wp:docPr id="841" name="image129.jpg"/>
                  <a:graphic>
                    <a:graphicData uri="http://schemas.openxmlformats.org/drawingml/2006/picture">
                      <pic:pic>
                        <pic:nvPicPr>
                          <pic:cNvPr id="0" name="image129.jpg"/>
                          <pic:cNvPicPr preferRelativeResize="0"/>
                        </pic:nvPicPr>
                        <pic:blipFill>
                          <a:blip r:embed="rId123"/>
                          <a:srcRect b="0" l="0" r="0" t="0"/>
                          <a:stretch>
                            <a:fillRect/>
                          </a:stretch>
                        </pic:blipFill>
                        <pic:spPr>
                          <a:xfrm>
                            <a:off x="0" y="0"/>
                            <a:ext cx="1470644" cy="1029133"/>
                          </a:xfrm>
                          <a:prstGeom prst="rect"/>
                          <a:ln/>
                        </pic:spPr>
                      </pic:pic>
                    </a:graphicData>
                  </a:graphic>
                </wp:inline>
              </w:drawing>
            </w:r>
            <w:r w:rsidDel="00000000" w:rsidR="00000000" w:rsidRPr="00000000">
              <w:rPr>
                <w:b w:val="1"/>
              </w:rPr>
              <w:drawing>
                <wp:inline distB="0" distT="0" distL="0" distR="0">
                  <wp:extent cx="1329349" cy="930544"/>
                  <wp:effectExtent b="0" l="0" r="0" t="0"/>
                  <wp:docPr id="844" name="image124.jpg"/>
                  <a:graphic>
                    <a:graphicData uri="http://schemas.openxmlformats.org/drawingml/2006/picture">
                      <pic:pic>
                        <pic:nvPicPr>
                          <pic:cNvPr id="0" name="image124.jpg"/>
                          <pic:cNvPicPr preferRelativeResize="0"/>
                        </pic:nvPicPr>
                        <pic:blipFill>
                          <a:blip r:embed="rId124"/>
                          <a:srcRect b="0" l="0" r="0" t="0"/>
                          <a:stretch>
                            <a:fillRect/>
                          </a:stretch>
                        </pic:blipFill>
                        <pic:spPr>
                          <a:xfrm>
                            <a:off x="0" y="0"/>
                            <a:ext cx="1329349" cy="9305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rPr>
                <w:color w:val="999999"/>
              </w:rPr>
            </w:pPr>
            <w:r w:rsidDel="00000000" w:rsidR="00000000" w:rsidRPr="00000000">
              <w:rPr>
                <w:color w:val="999999"/>
                <w:rtl w:val="0"/>
              </w:rPr>
              <w:t xml:space="preserve">Colocar si habrá un sonido o música de fondo</w:t>
            </w:r>
          </w:p>
        </w:tc>
        <w:tc>
          <w:tcPr>
            <w:shd w:fill="auto" w:val="clear"/>
            <w:tcMar>
              <w:top w:w="100.0" w:type="dxa"/>
              <w:left w:w="100.0" w:type="dxa"/>
              <w:bottom w:w="100.0" w:type="dxa"/>
              <w:right w:w="100.0" w:type="dxa"/>
            </w:tcMar>
          </w:tcPr>
          <w:p w:rsidR="00000000" w:rsidDel="00000000" w:rsidP="00000000" w:rsidRDefault="00000000" w:rsidRPr="00000000" w14:paraId="00000353">
            <w:pPr>
              <w:rPr/>
            </w:pPr>
            <w:r w:rsidDel="00000000" w:rsidR="00000000" w:rsidRPr="00000000">
              <w:rPr>
                <w:rtl w:val="0"/>
              </w:rPr>
              <w:t xml:space="preserve">Cuando los resultados de las pruebas sobre el prototipo son aprobados, se da inicio a </w:t>
            </w:r>
            <w:r w:rsidDel="00000000" w:rsidR="00000000" w:rsidRPr="00000000">
              <w:rPr>
                <w:b w:val="1"/>
                <w:rtl w:val="0"/>
              </w:rPr>
              <w:t xml:space="preserve">la producción. </w:t>
            </w:r>
            <w:r w:rsidDel="00000000" w:rsidR="00000000" w:rsidRPr="00000000">
              <w:rPr>
                <w:rtl w:val="0"/>
              </w:rPr>
              <w:t xml:space="preserve">Es aquí donde se empiezan a fabricar los mobiliarios o piezas definitivas que harán parte del producto a comercializar.</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El conocimiento de los procesos, actividades, bienes, recursos y la manera cómo se relacionan todos estos con el dinero, es decir, lo que cuesta producir, y lo que se gana al vender, corresponden al conjunto de saberes y conocimientos denominados </w:t>
            </w:r>
            <w:r w:rsidDel="00000000" w:rsidR="00000000" w:rsidRPr="00000000">
              <w:rPr>
                <w:b w:val="1"/>
                <w:rtl w:val="0"/>
              </w:rPr>
              <w:t xml:space="preserve">finanzas </w:t>
            </w:r>
            <w:r w:rsidDel="00000000" w:rsidR="00000000" w:rsidRPr="00000000">
              <w:rPr>
                <w:rtl w:val="0"/>
              </w:rPr>
              <w:t xml:space="preserve">de la producción.</w:t>
            </w:r>
          </w:p>
          <w:p w:rsidR="00000000" w:rsidDel="00000000" w:rsidP="00000000" w:rsidRDefault="00000000" w:rsidRPr="00000000" w14:paraId="0000035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rPr/>
            </w:pPr>
            <w:r w:rsidDel="00000000" w:rsidR="00000000" w:rsidRPr="00000000">
              <w:rPr>
                <w:rtl w:val="0"/>
              </w:rPr>
              <w:t xml:space="preserve">Productos para comercializar.</w:t>
            </w:r>
          </w:p>
          <w:p w:rsidR="00000000" w:rsidDel="00000000" w:rsidP="00000000" w:rsidRDefault="00000000" w:rsidRPr="00000000" w14:paraId="00000358">
            <w:pPr>
              <w:widowControl w:val="0"/>
              <w:rPr/>
            </w:pPr>
            <w:r w:rsidDel="00000000" w:rsidR="00000000" w:rsidRPr="00000000">
              <w:rPr>
                <w:rtl w:val="0"/>
              </w:rPr>
            </w:r>
          </w:p>
          <w:p w:rsidR="00000000" w:rsidDel="00000000" w:rsidP="00000000" w:rsidRDefault="00000000" w:rsidRPr="00000000" w14:paraId="00000359">
            <w:pPr>
              <w:widowControl w:val="0"/>
              <w:rPr>
                <w:color w:val="999999"/>
              </w:rPr>
            </w:pPr>
            <w:r w:rsidDel="00000000" w:rsidR="00000000" w:rsidRPr="00000000">
              <w:rPr>
                <w:rtl w:val="0"/>
              </w:rPr>
              <w:t xml:space="preserve">Finanzas de la producción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5B">
            <w:pPr>
              <w:widowControl w:val="0"/>
              <w:rPr>
                <w:b w:val="1"/>
              </w:rPr>
            </w:pPr>
            <w:r w:rsidDel="00000000" w:rsidR="00000000" w:rsidRPr="00000000">
              <w:rPr>
                <w:rtl w:val="0"/>
              </w:rPr>
              <w:t xml:space="preserve">835201_V2</w:t>
            </w:r>
            <w:r w:rsidDel="00000000" w:rsidR="00000000" w:rsidRPr="00000000">
              <w:rPr>
                <w:rtl w:val="0"/>
              </w:rPr>
            </w:r>
          </w:p>
        </w:tc>
      </w:tr>
    </w:tbl>
    <w:p w:rsidR="00000000" w:rsidDel="00000000" w:rsidP="00000000" w:rsidRDefault="00000000" w:rsidRPr="00000000" w14:paraId="0000035F">
      <w:pPr>
        <w:spacing w:after="120" w:line="240" w:lineRule="auto"/>
        <w:rPr/>
      </w:pPr>
      <w:r w:rsidDel="00000000" w:rsidR="00000000" w:rsidRPr="00000000">
        <w:rPr>
          <w:rtl w:val="0"/>
        </w:rPr>
      </w:r>
    </w:p>
    <w:p w:rsidR="00000000" w:rsidDel="00000000" w:rsidP="00000000" w:rsidRDefault="00000000" w:rsidRPr="00000000" w14:paraId="00000360">
      <w:pPr>
        <w:spacing w:after="120" w:line="240" w:lineRule="auto"/>
        <w:rPr/>
      </w:pPr>
      <w:r w:rsidDel="00000000" w:rsidR="00000000" w:rsidRPr="00000000">
        <w:rPr>
          <w:rtl w:val="0"/>
        </w:rPr>
      </w:r>
    </w:p>
    <w:p w:rsidR="00000000" w:rsidDel="00000000" w:rsidP="00000000" w:rsidRDefault="00000000" w:rsidRPr="00000000" w14:paraId="00000361">
      <w:pPr>
        <w:spacing w:after="120" w:line="240" w:lineRule="auto"/>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11. Maderas y materias primas especiales</w:t>
      </w:r>
    </w:p>
    <w:tbl>
      <w:tblPr>
        <w:tblStyle w:val="Table6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63">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64">
            <w:pPr>
              <w:spacing w:after="120" w:lineRule="auto"/>
              <w:rPr/>
            </w:pPr>
            <w:r w:rsidDel="00000000" w:rsidR="00000000" w:rsidRPr="00000000">
              <w:rPr>
                <w:color w:val="000000"/>
                <w:rtl w:val="0"/>
              </w:rPr>
              <w:t xml:space="preserve">Tradicionalmente el mobiliario, como se ha revisado hasta ahora, ha sido trabajado principalmente en madera a lo largo del tiempo y alrededor del mundo.  Madera como la guadua o bambú, son ampliamente utilizados en varias geografías, y en nuestro país particularmente en la zona del eje cafetero; sin embargo, en la actualidad, la tendencia desarrollada lleva a la combinación de otras materias primas, que junto con  las maderas, los materiales metálicos y plásticos, le agregan atributos y propiedades a los productos mobiliarios.</w:t>
            </w:r>
            <w:r w:rsidDel="00000000" w:rsidR="00000000" w:rsidRPr="00000000">
              <w:rPr>
                <w:rtl w:val="0"/>
              </w:rPr>
            </w:r>
          </w:p>
          <w:p w:rsidR="00000000" w:rsidDel="00000000" w:rsidP="00000000" w:rsidRDefault="00000000" w:rsidRPr="00000000" w14:paraId="00000365">
            <w:pPr>
              <w:rPr>
                <w:color w:val="bfbfbf"/>
              </w:rPr>
            </w:pPr>
            <w:r w:rsidDel="00000000" w:rsidR="00000000" w:rsidRPr="00000000">
              <w:rPr>
                <w:rtl w:val="0"/>
              </w:rPr>
            </w:r>
          </w:p>
        </w:tc>
      </w:tr>
    </w:tbl>
    <w:p w:rsidR="00000000" w:rsidDel="00000000" w:rsidP="00000000" w:rsidRDefault="00000000" w:rsidRPr="00000000" w14:paraId="00000366">
      <w:pPr>
        <w:spacing w:after="120" w:line="240" w:lineRule="auto"/>
        <w:rPr/>
      </w:pPr>
      <w:r w:rsidDel="00000000" w:rsidR="00000000" w:rsidRPr="00000000">
        <w:rPr>
          <w:rtl w:val="0"/>
        </w:rPr>
      </w:r>
    </w:p>
    <w:tbl>
      <w:tblPr>
        <w:tblStyle w:val="Table6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68">
            <w:pPr>
              <w:pStyle w:val="Title"/>
              <w:widowControl w:val="0"/>
              <w:jc w:val="center"/>
              <w:rPr>
                <w:sz w:val="22"/>
                <w:szCs w:val="22"/>
              </w:rPr>
            </w:pPr>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6B">
            <w:pPr>
              <w:widowControl w:val="0"/>
              <w:rPr>
                <w:color w:val="666666"/>
              </w:rPr>
            </w:pPr>
            <w:r w:rsidDel="00000000" w:rsidR="00000000" w:rsidRPr="00000000">
              <w:rPr>
                <w:color w:val="000000"/>
                <w:rtl w:val="0"/>
              </w:rPr>
              <w:t xml:space="preserve">Algunas de las materias primas más usadas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6D">
            <w:pPr>
              <w:widowControl w:val="0"/>
              <w:rPr>
                <w:b w:val="1"/>
              </w:rPr>
            </w:pPr>
            <w:r w:rsidDel="00000000" w:rsidR="00000000" w:rsidRPr="00000000">
              <w:rPr>
                <w:b w:val="1"/>
                <w:rtl w:val="0"/>
              </w:rPr>
              <w:t xml:space="preserve">Imagen</w:t>
            </w:r>
          </w:p>
          <w:p w:rsidR="00000000" w:rsidDel="00000000" w:rsidP="00000000" w:rsidRDefault="00000000" w:rsidRPr="00000000" w14:paraId="0000036E">
            <w:pPr>
              <w:widowControl w:val="0"/>
              <w:jc w:val="center"/>
              <w:rPr/>
            </w:pPr>
            <w:r w:rsidDel="00000000" w:rsidR="00000000" w:rsidRPr="00000000">
              <w:rPr/>
              <w:drawing>
                <wp:inline distB="0" distT="0" distL="0" distR="0">
                  <wp:extent cx="3390137" cy="2268743"/>
                  <wp:effectExtent b="0" l="0" r="0" t="0"/>
                  <wp:docPr id="756" name="image17.png"/>
                  <a:graphic>
                    <a:graphicData uri="http://schemas.openxmlformats.org/drawingml/2006/picture">
                      <pic:pic>
                        <pic:nvPicPr>
                          <pic:cNvPr id="0" name="image17.png"/>
                          <pic:cNvPicPr preferRelativeResize="0"/>
                        </pic:nvPicPr>
                        <pic:blipFill>
                          <a:blip r:embed="rId125"/>
                          <a:srcRect b="0" l="18078" r="15835" t="12705"/>
                          <a:stretch>
                            <a:fillRect/>
                          </a:stretch>
                        </pic:blipFill>
                        <pic:spPr>
                          <a:xfrm>
                            <a:off x="0" y="0"/>
                            <a:ext cx="3390137" cy="226874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Nota: insertar y ajustar en el centro de los círculos de la infografía las imágenes: 1.</w:t>
            </w:r>
            <w:r w:rsidDel="00000000" w:rsidR="00000000" w:rsidRPr="00000000">
              <w:rPr/>
              <w:drawing>
                <wp:inline distB="0" distT="0" distL="0" distR="0">
                  <wp:extent cx="1412875" cy="897255"/>
                  <wp:effectExtent b="0" l="0" r="0" t="0"/>
                  <wp:docPr id="755" name="image14.jpg"/>
                  <a:graphic>
                    <a:graphicData uri="http://schemas.openxmlformats.org/drawingml/2006/picture">
                      <pic:pic>
                        <pic:nvPicPr>
                          <pic:cNvPr id="0" name="image14.jpg"/>
                          <pic:cNvPicPr preferRelativeResize="0"/>
                        </pic:nvPicPr>
                        <pic:blipFill>
                          <a:blip r:embed="rId126"/>
                          <a:srcRect b="0" l="0" r="0" t="0"/>
                          <a:stretch>
                            <a:fillRect/>
                          </a:stretch>
                        </pic:blipFill>
                        <pic:spPr>
                          <a:xfrm>
                            <a:off x="0" y="0"/>
                            <a:ext cx="1412875" cy="897255"/>
                          </a:xfrm>
                          <a:prstGeom prst="rect"/>
                          <a:ln/>
                        </pic:spPr>
                      </pic:pic>
                    </a:graphicData>
                  </a:graphic>
                </wp:inline>
              </w:drawing>
            </w:r>
            <w:r w:rsidDel="00000000" w:rsidR="00000000" w:rsidRPr="00000000">
              <w:rPr>
                <w:rtl w:val="0"/>
              </w:rPr>
              <w:t xml:space="preserve">2.</w:t>
            </w:r>
            <w:r w:rsidDel="00000000" w:rsidR="00000000" w:rsidRPr="00000000">
              <w:rPr/>
              <w:drawing>
                <wp:inline distB="0" distT="0" distL="0" distR="0">
                  <wp:extent cx="1365250" cy="842645"/>
                  <wp:effectExtent b="0" l="0" r="0" t="0"/>
                  <wp:docPr id="758" name="image21.jpg"/>
                  <a:graphic>
                    <a:graphicData uri="http://schemas.openxmlformats.org/drawingml/2006/picture">
                      <pic:pic>
                        <pic:nvPicPr>
                          <pic:cNvPr id="0" name="image21.jpg"/>
                          <pic:cNvPicPr preferRelativeResize="0"/>
                        </pic:nvPicPr>
                        <pic:blipFill>
                          <a:blip r:embed="rId127"/>
                          <a:srcRect b="0" l="0" r="0" t="0"/>
                          <a:stretch>
                            <a:fillRect/>
                          </a:stretch>
                        </pic:blipFill>
                        <pic:spPr>
                          <a:xfrm>
                            <a:off x="0" y="0"/>
                            <a:ext cx="1365250" cy="842645"/>
                          </a:xfrm>
                          <a:prstGeom prst="rect"/>
                          <a:ln/>
                        </pic:spPr>
                      </pic:pic>
                    </a:graphicData>
                  </a:graphic>
                </wp:inline>
              </w:drawing>
            </w:r>
            <w:r w:rsidDel="00000000" w:rsidR="00000000" w:rsidRPr="00000000">
              <w:rPr>
                <w:rtl w:val="0"/>
              </w:rPr>
              <w:t xml:space="preserve">3.</w:t>
            </w:r>
            <w:r w:rsidDel="00000000" w:rsidR="00000000" w:rsidRPr="00000000">
              <w:rPr/>
              <w:drawing>
                <wp:inline distB="0" distT="0" distL="0" distR="0">
                  <wp:extent cx="1120775" cy="878205"/>
                  <wp:effectExtent b="0" l="0" r="0" t="0"/>
                  <wp:docPr descr="Recycled plastic re-manufactured into a blue picnic bench" id="757" name="image24.jpg"/>
                  <a:graphic>
                    <a:graphicData uri="http://schemas.openxmlformats.org/drawingml/2006/picture">
                      <pic:pic>
                        <pic:nvPicPr>
                          <pic:cNvPr descr="Recycled plastic re-manufactured into a blue picnic bench" id="0" name="image24.jpg"/>
                          <pic:cNvPicPr preferRelativeResize="0"/>
                        </pic:nvPicPr>
                        <pic:blipFill>
                          <a:blip r:embed="rId128"/>
                          <a:srcRect b="0" l="0" r="0" t="0"/>
                          <a:stretch>
                            <a:fillRect/>
                          </a:stretch>
                        </pic:blipFill>
                        <pic:spPr>
                          <a:xfrm>
                            <a:off x="0" y="0"/>
                            <a:ext cx="1120775" cy="8782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70">
            <w:pPr>
              <w:widowControl w:val="0"/>
              <w:rPr>
                <w:color w:val="999999"/>
              </w:rPr>
            </w:pPr>
            <w:r w:rsidDel="00000000" w:rsidR="00000000" w:rsidRPr="00000000">
              <w:rPr>
                <w:color w:val="999999"/>
                <w:rtl w:val="0"/>
              </w:rPr>
              <w:t xml:space="preserve">Título de la infografía: </w:t>
            </w:r>
            <w:r w:rsidDel="00000000" w:rsidR="00000000" w:rsidRPr="00000000">
              <w:rPr>
                <w:rtl w:val="0"/>
              </w:rPr>
              <w:t xml:space="preserve">Materias primas usadas en mobiliario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74">
            <w:pPr>
              <w:widowControl w:val="0"/>
              <w:rPr/>
            </w:pPr>
            <w:r w:rsidDel="00000000" w:rsidR="00000000" w:rsidRPr="00000000">
              <w:rPr>
                <w:rtl w:val="0"/>
              </w:rPr>
              <w:t xml:space="preserve">835201_ i55    835201_ i56   835201_ i57   835201_ i58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377">
            <w:pPr>
              <w:jc w:val="center"/>
              <w:rPr>
                <w:b w:val="1"/>
              </w:rPr>
            </w:pPr>
            <w:r w:rsidDel="00000000" w:rsidR="00000000" w:rsidRPr="00000000">
              <w:rPr>
                <w:b w:val="1"/>
                <w:rtl w:val="0"/>
              </w:rPr>
              <w:t xml:space="preserve">Resina epóxica</w:t>
            </w:r>
          </w:p>
          <w:p w:rsidR="00000000" w:rsidDel="00000000" w:rsidP="00000000" w:rsidRDefault="00000000" w:rsidRPr="00000000" w14:paraId="00000378">
            <w:pPr>
              <w:rPr/>
            </w:pPr>
            <w:r w:rsidDel="00000000" w:rsidR="00000000" w:rsidRPr="00000000">
              <w:rPr>
                <w:rtl w:val="0"/>
              </w:rPr>
              <w:t xml:space="preserve">De alta resistencia y alto brillo, se utiliza para recrear diferentes texturas y agregar diferentes colores.</w:t>
            </w:r>
          </w:p>
          <w:p w:rsidR="00000000" w:rsidDel="00000000" w:rsidP="00000000" w:rsidRDefault="00000000" w:rsidRPr="00000000" w14:paraId="00000379">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jc w:val="center"/>
              <w:rPr>
                <w:b w:val="1"/>
              </w:rPr>
            </w:pPr>
            <w:r w:rsidDel="00000000" w:rsidR="00000000" w:rsidRPr="00000000">
              <w:rPr>
                <w:color w:val="666666"/>
                <w:rtl w:val="0"/>
              </w:rPr>
              <w:t xml:space="preserve">Círculo 1: cambiar título lorem Ipsum por: </w:t>
            </w:r>
            <w:r w:rsidDel="00000000" w:rsidR="00000000" w:rsidRPr="00000000">
              <w:rPr>
                <w:b w:val="1"/>
                <w:rtl w:val="0"/>
              </w:rPr>
              <w:t xml:space="preserve">Resina epóxica</w:t>
            </w:r>
          </w:p>
          <w:p w:rsidR="00000000" w:rsidDel="00000000" w:rsidP="00000000" w:rsidRDefault="00000000" w:rsidRPr="00000000" w14:paraId="0000037B">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37D">
            <w:pPr>
              <w:jc w:val="center"/>
              <w:rPr>
                <w:b w:val="1"/>
              </w:rPr>
            </w:pPr>
            <w:r w:rsidDel="00000000" w:rsidR="00000000" w:rsidRPr="00000000">
              <w:rPr>
                <w:b w:val="1"/>
                <w:rtl w:val="0"/>
              </w:rPr>
              <w:t xml:space="preserve">Fibra de vidrio</w:t>
            </w:r>
          </w:p>
          <w:p w:rsidR="00000000" w:rsidDel="00000000" w:rsidP="00000000" w:rsidRDefault="00000000" w:rsidRPr="00000000" w14:paraId="0000037E">
            <w:pPr>
              <w:rPr/>
            </w:pPr>
            <w:r w:rsidDel="00000000" w:rsidR="00000000" w:rsidRPr="00000000">
              <w:rPr>
                <w:rtl w:val="0"/>
              </w:rPr>
              <w:t xml:space="preserve">Su altísima resistencia y muy bajo peso posibilita la creación de productos especializados para necesidades especiales.</w:t>
            </w:r>
          </w:p>
          <w:p w:rsidR="00000000" w:rsidDel="00000000" w:rsidP="00000000" w:rsidRDefault="00000000" w:rsidRPr="00000000" w14:paraId="0000037F">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0">
            <w:pPr>
              <w:jc w:val="center"/>
              <w:rPr>
                <w:b w:val="1"/>
              </w:rPr>
            </w:pPr>
            <w:r w:rsidDel="00000000" w:rsidR="00000000" w:rsidRPr="00000000">
              <w:rPr>
                <w:color w:val="666666"/>
                <w:rtl w:val="0"/>
              </w:rPr>
              <w:t xml:space="preserve">Círculo 2: cambiar título lorem Ipsum por: </w:t>
            </w:r>
            <w:r w:rsidDel="00000000" w:rsidR="00000000" w:rsidRPr="00000000">
              <w:rPr>
                <w:b w:val="1"/>
                <w:rtl w:val="0"/>
              </w:rPr>
              <w:t xml:space="preserve">Fibra de vidrio</w:t>
            </w:r>
          </w:p>
          <w:p w:rsidR="00000000" w:rsidDel="00000000" w:rsidP="00000000" w:rsidRDefault="00000000" w:rsidRPr="00000000" w14:paraId="00000381">
            <w:pPr>
              <w:jc w:val="center"/>
              <w:rPr>
                <w:b w:val="1"/>
              </w:rPr>
            </w:pPr>
            <w:r w:rsidDel="00000000" w:rsidR="00000000" w:rsidRPr="00000000">
              <w:rPr>
                <w:rtl w:val="0"/>
              </w:rPr>
            </w:r>
          </w:p>
          <w:p w:rsidR="00000000" w:rsidDel="00000000" w:rsidP="00000000" w:rsidRDefault="00000000" w:rsidRPr="00000000" w14:paraId="00000382">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3">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384">
            <w:pPr>
              <w:jc w:val="center"/>
              <w:rPr>
                <w:b w:val="1"/>
              </w:rPr>
            </w:pPr>
            <w:r w:rsidDel="00000000" w:rsidR="00000000" w:rsidRPr="00000000">
              <w:rPr>
                <w:b w:val="1"/>
                <w:rtl w:val="0"/>
              </w:rPr>
              <w:t xml:space="preserve">Plástico reciclado</w:t>
            </w:r>
          </w:p>
          <w:p w:rsidR="00000000" w:rsidDel="00000000" w:rsidP="00000000" w:rsidRDefault="00000000" w:rsidRPr="00000000" w14:paraId="00000385">
            <w:pPr>
              <w:rPr/>
            </w:pPr>
            <w:r w:rsidDel="00000000" w:rsidR="00000000" w:rsidRPr="00000000">
              <w:rPr>
                <w:rtl w:val="0"/>
              </w:rPr>
              <w:t xml:space="preserve">Normalmente polipropileno, son materias primas de envases transformados en vigas para mecanizar, similar a la madera </w:t>
            </w:r>
          </w:p>
          <w:p w:rsidR="00000000" w:rsidDel="00000000" w:rsidP="00000000" w:rsidRDefault="00000000" w:rsidRPr="00000000" w14:paraId="00000386">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7">
            <w:pPr>
              <w:jc w:val="center"/>
              <w:rPr>
                <w:b w:val="1"/>
              </w:rPr>
            </w:pPr>
            <w:r w:rsidDel="00000000" w:rsidR="00000000" w:rsidRPr="00000000">
              <w:rPr>
                <w:color w:val="666666"/>
                <w:rtl w:val="0"/>
              </w:rPr>
              <w:t xml:space="preserve">Círculo 3: cambiar título lorem Ipsum por: </w:t>
            </w:r>
            <w:r w:rsidDel="00000000" w:rsidR="00000000" w:rsidRPr="00000000">
              <w:rPr>
                <w:b w:val="1"/>
                <w:rtl w:val="0"/>
              </w:rPr>
              <w:t xml:space="preserve">Plástico reciclado</w:t>
            </w:r>
          </w:p>
          <w:p w:rsidR="00000000" w:rsidDel="00000000" w:rsidP="00000000" w:rsidRDefault="00000000" w:rsidRPr="00000000" w14:paraId="00000388">
            <w:pPr>
              <w:jc w:val="center"/>
              <w:rPr>
                <w:b w:val="1"/>
              </w:rPr>
            </w:pPr>
            <w:r w:rsidDel="00000000" w:rsidR="00000000" w:rsidRPr="00000000">
              <w:rPr>
                <w:rtl w:val="0"/>
              </w:rPr>
            </w:r>
          </w:p>
          <w:p w:rsidR="00000000" w:rsidDel="00000000" w:rsidP="00000000" w:rsidRDefault="00000000" w:rsidRPr="00000000" w14:paraId="00000389">
            <w:pPr>
              <w:jc w:val="center"/>
              <w:rPr>
                <w:b w:val="1"/>
              </w:rPr>
            </w:pPr>
            <w:r w:rsidDel="00000000" w:rsidR="00000000" w:rsidRPr="00000000">
              <w:rPr>
                <w:rtl w:val="0"/>
              </w:rPr>
            </w:r>
          </w:p>
          <w:p w:rsidR="00000000" w:rsidDel="00000000" w:rsidP="00000000" w:rsidRDefault="00000000" w:rsidRPr="00000000" w14:paraId="0000038A">
            <w:pPr>
              <w:widowControl w:val="0"/>
              <w:rPr>
                <w:color w:val="666666"/>
              </w:rPr>
            </w:pPr>
            <w:r w:rsidDel="00000000" w:rsidR="00000000" w:rsidRPr="00000000">
              <w:rPr>
                <w:rtl w:val="0"/>
              </w:rPr>
            </w:r>
          </w:p>
        </w:tc>
      </w:tr>
    </w:tbl>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rtl w:val="0"/>
        </w:rPr>
      </w:r>
    </w:p>
    <w:tbl>
      <w:tblPr>
        <w:tblStyle w:val="Table6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8C">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8D">
            <w:pPr>
              <w:rPr>
                <w:color w:val="bfbfbf"/>
              </w:rPr>
            </w:pPr>
            <w:r w:rsidDel="00000000" w:rsidR="00000000" w:rsidRPr="00000000">
              <w:rPr>
                <w:color w:val="000000"/>
                <w:highlight w:val="yellow"/>
                <w:rtl w:val="0"/>
              </w:rPr>
              <w:t xml:space="preserve">No olvide realizar la actividad interactiva, con esta tendrá la oportunidad de revisar algunos temas vistos en el componente formativo. Además, diríjase al menú principal para encontrar diferentes recursos que le ayudará a reforzar los conocimientos </w:t>
            </w:r>
            <w:sdt>
              <w:sdtPr>
                <w:tag w:val="goog_rdk_50"/>
              </w:sdtPr>
              <w:sdtContent>
                <w:commentRangeStart w:id="49"/>
              </w:sdtContent>
            </w:sdt>
            <w:r w:rsidDel="00000000" w:rsidR="00000000" w:rsidRPr="00000000">
              <w:rPr>
                <w:color w:val="000000"/>
                <w:highlight w:val="yellow"/>
                <w:rtl w:val="0"/>
              </w:rPr>
              <w:t xml:space="preserve">adquiridos</w:t>
            </w:r>
            <w:commentRangeEnd w:id="49"/>
            <w:r w:rsidDel="00000000" w:rsidR="00000000" w:rsidRPr="00000000">
              <w:commentReference w:id="49"/>
            </w:r>
            <w:r w:rsidDel="00000000" w:rsidR="00000000" w:rsidRPr="00000000">
              <w:rPr>
                <w:color w:val="000000"/>
                <w:highlight w:val="yellow"/>
                <w:rtl w:val="0"/>
              </w:rPr>
              <w:t xml:space="preserve">.</w:t>
            </w:r>
            <w:r w:rsidDel="00000000" w:rsidR="00000000" w:rsidRPr="00000000">
              <w:rPr>
                <w:rtl w:val="0"/>
              </w:rPr>
            </w:r>
          </w:p>
        </w:tc>
      </w:tr>
    </w:tbl>
    <w:p w:rsidR="00000000" w:rsidDel="00000000" w:rsidP="00000000" w:rsidRDefault="00000000" w:rsidRPr="00000000" w14:paraId="0000038E">
      <w:pPr>
        <w:spacing w:after="120" w:line="240" w:lineRule="auto"/>
        <w:rPr/>
      </w:pPr>
      <w:r w:rsidDel="00000000" w:rsidR="00000000" w:rsidRPr="00000000">
        <w:rPr>
          <w:rtl w:val="0"/>
        </w:rPr>
      </w:r>
    </w:p>
    <w:p w:rsidR="00000000" w:rsidDel="00000000" w:rsidP="00000000" w:rsidRDefault="00000000" w:rsidRPr="00000000" w14:paraId="0000038F">
      <w:pPr>
        <w:rPr/>
      </w:pPr>
      <w:bookmarkStart w:colFirst="0" w:colLast="0" w:name="_heading=h.3dy6vkm" w:id="11"/>
      <w:bookmarkEnd w:id="11"/>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b w:val="1"/>
        </w:rPr>
      </w:pPr>
      <w:r w:rsidDel="00000000" w:rsidR="00000000" w:rsidRPr="00000000">
        <w:rPr>
          <w:b w:val="1"/>
          <w:rtl w:val="0"/>
        </w:rPr>
        <w:t xml:space="preserve">Síntesis </w:t>
      </w:r>
    </w:p>
    <w:p w:rsidR="00000000" w:rsidDel="00000000" w:rsidP="00000000" w:rsidRDefault="00000000" w:rsidRPr="00000000" w14:paraId="00000392">
      <w:pPr>
        <w:rPr/>
      </w:pPr>
      <w:r w:rsidDel="00000000" w:rsidR="00000000" w:rsidRPr="00000000">
        <w:rPr>
          <w:rtl w:val="0"/>
        </w:rPr>
      </w:r>
    </w:p>
    <w:tbl>
      <w:tblPr>
        <w:tblStyle w:val="Table6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11300"/>
        <w:tblGridChange w:id="0">
          <w:tblGrid>
            <w:gridCol w:w="2122"/>
            <w:gridCol w:w="11300"/>
          </w:tblGrid>
        </w:tblGridChange>
      </w:tblGrid>
      <w:tr>
        <w:trPr>
          <w:cantSplit w:val="0"/>
          <w:tblHeader w:val="0"/>
        </w:trPr>
        <w:tc>
          <w:tcPr>
            <w:shd w:fill="c6d9f1" w:val="clear"/>
          </w:tcPr>
          <w:p w:rsidR="00000000" w:rsidDel="00000000" w:rsidP="00000000" w:rsidRDefault="00000000" w:rsidRPr="00000000" w14:paraId="00000393">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94">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95">
            <w:pPr>
              <w:rPr>
                <w:color w:val="bfbfbf"/>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Fabricación digital de mobiliario </w:t>
            </w:r>
          </w:p>
          <w:p w:rsidR="00000000" w:rsidDel="00000000" w:rsidP="00000000" w:rsidRDefault="00000000" w:rsidRPr="00000000" w14:paraId="00000397">
            <w:pPr>
              <w:rPr>
                <w:color w:val="bfbfbf"/>
              </w:rPr>
            </w:pPr>
            <w:r w:rsidDel="00000000" w:rsidR="00000000" w:rsidRPr="00000000">
              <w:rPr>
                <w:rtl w:val="0"/>
              </w:rPr>
              <w:br w:type="textWrapping"/>
              <w:t xml:space="preserve">Síntesis: Diseño de mobiliario con enfoque a mercado y clientes</w:t>
            </w:r>
            <w:r w:rsidDel="00000000" w:rsidR="00000000" w:rsidRPr="00000000">
              <w:rPr>
                <w:rtl w:val="0"/>
              </w:rPr>
            </w:r>
          </w:p>
          <w:p w:rsidR="00000000" w:rsidDel="00000000" w:rsidP="00000000" w:rsidRDefault="00000000" w:rsidRPr="00000000" w14:paraId="00000398">
            <w:pPr>
              <w:rPr>
                <w:color w:val="bfbfbf"/>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9B">
            <w:pPr>
              <w:rPr>
                <w:b w:val="1"/>
              </w:rPr>
            </w:pPr>
            <w:r w:rsidDel="00000000" w:rsidR="00000000" w:rsidRPr="00000000">
              <w:rPr>
                <w:b w:val="1"/>
                <w:rtl w:val="0"/>
              </w:rPr>
              <w:t xml:space="preserve">Introducción</w:t>
            </w:r>
          </w:p>
          <w:p w:rsidR="00000000" w:rsidDel="00000000" w:rsidP="00000000" w:rsidRDefault="00000000" w:rsidRPr="00000000" w14:paraId="0000039C">
            <w:pPr>
              <w:rPr>
                <w:color w:val="bfbfbf"/>
              </w:rPr>
            </w:pPr>
            <w:r w:rsidDel="00000000" w:rsidR="00000000" w:rsidRPr="00000000">
              <w:rPr>
                <w:rtl w:val="0"/>
              </w:rPr>
            </w:r>
          </w:p>
        </w:tc>
        <w:tc>
          <w:tcPr/>
          <w:p w:rsidR="00000000" w:rsidDel="00000000" w:rsidP="00000000" w:rsidRDefault="00000000" w:rsidRPr="00000000" w14:paraId="0000039D">
            <w:pPr>
              <w:spacing w:after="120" w:lineRule="auto"/>
              <w:rPr/>
            </w:pPr>
            <w:r w:rsidDel="00000000" w:rsidR="00000000" w:rsidRPr="00000000">
              <w:rPr>
                <w:rtl w:val="0"/>
              </w:rPr>
              <w:t xml:space="preserve">La fabricación digital de un producto, requiere además de las habilidades del manejo de un software, la capacidad de entender las necesidades de un cliente.  Este proceso nace a partir de una idea, que nuestro cerebro plasma mediante la representación gráfica de conceptos artísticos y técnicos, que posibilitan la materialización de la misma y beneficio de un cliente. Observe esta síntesis de lo estudiado hasta ahora.</w:t>
            </w:r>
          </w:p>
          <w:p w:rsidR="00000000" w:rsidDel="00000000" w:rsidP="00000000" w:rsidRDefault="00000000" w:rsidRPr="00000000" w14:paraId="0000039E">
            <w:pPr>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9F">
            <w:pPr>
              <w:rPr/>
            </w:pPr>
            <w:r w:rsidDel="00000000" w:rsidR="00000000" w:rsidRPr="00000000">
              <w:rPr>
                <w:b w:val="1"/>
                <w:rtl w:val="0"/>
              </w:rPr>
              <w:t xml:space="preserve">Figura 2</w:t>
            </w:r>
            <w:r w:rsidDel="00000000" w:rsidR="00000000" w:rsidRPr="00000000">
              <w:rPr>
                <w:rtl w:val="0"/>
              </w:rPr>
              <w:t xml:space="preserve">. </w:t>
            </w:r>
          </w:p>
          <w:p w:rsidR="00000000" w:rsidDel="00000000" w:rsidP="00000000" w:rsidRDefault="00000000" w:rsidRPr="00000000" w14:paraId="000003A0">
            <w:pPr>
              <w:rPr>
                <w:i w:val="1"/>
              </w:rPr>
            </w:pPr>
            <w:r w:rsidDel="00000000" w:rsidR="00000000" w:rsidRPr="00000000">
              <w:rPr>
                <w:i w:val="1"/>
                <w:rtl w:val="0"/>
              </w:rPr>
              <w:t xml:space="preserve">Diseño de mobiliario con enfoque a mercado y clientes </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spacing w:after="120" w:lineRule="auto"/>
              <w:rPr/>
            </w:pPr>
            <w:r w:rsidDel="00000000" w:rsidR="00000000" w:rsidRPr="00000000">
              <w:rPr>
                <w:rtl w:val="0"/>
              </w:rPr>
            </w:r>
          </w:p>
          <w:p w:rsidR="00000000" w:rsidDel="00000000" w:rsidP="00000000" w:rsidRDefault="00000000" w:rsidRPr="00000000" w14:paraId="000003A3">
            <w:pPr>
              <w:spacing w:after="120" w:lineRule="auto"/>
              <w:jc w:val="center"/>
              <w:rPr>
                <w:color w:val="ff0000"/>
              </w:rPr>
            </w:pPr>
            <w:sdt>
              <w:sdtPr>
                <w:tag w:val="goog_rdk_51"/>
              </w:sdtPr>
              <w:sdtContent>
                <w:commentRangeStart w:id="50"/>
              </w:sdtContent>
            </w:sdt>
            <w:r w:rsidDel="00000000" w:rsidR="00000000" w:rsidRPr="00000000">
              <w:rPr>
                <w:color w:val="ff0000"/>
              </w:rPr>
              <w:drawing>
                <wp:inline distB="0" distT="0" distL="0" distR="0">
                  <wp:extent cx="5756910" cy="4627880"/>
                  <wp:effectExtent b="0" l="0" r="0" t="0"/>
                  <wp:docPr id="752" name="image15.png"/>
                  <a:graphic>
                    <a:graphicData uri="http://schemas.openxmlformats.org/drawingml/2006/picture">
                      <pic:pic>
                        <pic:nvPicPr>
                          <pic:cNvPr id="0" name="image15.png"/>
                          <pic:cNvPicPr preferRelativeResize="0"/>
                        </pic:nvPicPr>
                        <pic:blipFill>
                          <a:blip r:embed="rId129"/>
                          <a:srcRect b="0" l="0" r="0" t="0"/>
                          <a:stretch>
                            <a:fillRect/>
                          </a:stretch>
                        </pic:blipFill>
                        <pic:spPr>
                          <a:xfrm>
                            <a:off x="0" y="0"/>
                            <a:ext cx="5756910" cy="4627880"/>
                          </a:xfrm>
                          <a:prstGeom prst="rect"/>
                          <a:ln/>
                        </pic:spPr>
                      </pic:pic>
                    </a:graphicData>
                  </a:graphic>
                </wp:inline>
              </w:drawing>
            </w:r>
            <w:commentRangeEnd w:id="50"/>
            <w:r w:rsidDel="00000000" w:rsidR="00000000" w:rsidRPr="00000000">
              <w:commentReference w:id="50"/>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3352800</wp:posOffset>
                      </wp:positionH>
                      <wp:positionV relativeFrom="paragraph">
                        <wp:posOffset>1912620</wp:posOffset>
                      </wp:positionV>
                      <wp:extent cx="1617345" cy="774065"/>
                      <wp:effectExtent b="0" l="0" r="0" t="0"/>
                      <wp:wrapNone/>
                      <wp:docPr id="708" name=""/>
                      <a:graphic>
                        <a:graphicData uri="http://schemas.microsoft.com/office/word/2010/wordprocessingShape">
                          <wps:wsp>
                            <wps:cNvSpPr/>
                            <wps:cNvPr id="4" name="Shape 4"/>
                            <wps:spPr>
                              <a:xfrm>
                                <a:off x="4556378" y="3412018"/>
                                <a:ext cx="1579245" cy="73596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La propuesta de diseño de mobiliario para un cliente, es un proceso dinámico que: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3352800</wp:posOffset>
                      </wp:positionH>
                      <wp:positionV relativeFrom="paragraph">
                        <wp:posOffset>1912620</wp:posOffset>
                      </wp:positionV>
                      <wp:extent cx="1617345" cy="774065"/>
                      <wp:effectExtent b="0" l="0" r="0" t="0"/>
                      <wp:wrapNone/>
                      <wp:docPr id="708" name="image52.png"/>
                      <a:graphic>
                        <a:graphicData uri="http://schemas.openxmlformats.org/drawingml/2006/picture">
                          <pic:pic>
                            <pic:nvPicPr>
                              <pic:cNvPr id="0" name="image52.png"/>
                              <pic:cNvPicPr preferRelativeResize="0"/>
                            </pic:nvPicPr>
                            <pic:blipFill>
                              <a:blip r:embed="rId130"/>
                              <a:srcRect/>
                              <a:stretch>
                                <a:fillRect/>
                              </a:stretch>
                            </pic:blipFill>
                            <pic:spPr>
                              <a:xfrm>
                                <a:off x="0" y="0"/>
                                <a:ext cx="1617345" cy="77406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3340100</wp:posOffset>
                      </wp:positionH>
                      <wp:positionV relativeFrom="paragraph">
                        <wp:posOffset>261620</wp:posOffset>
                      </wp:positionV>
                      <wp:extent cx="1617345" cy="774065"/>
                      <wp:effectExtent b="0" l="0" r="0" t="0"/>
                      <wp:wrapNone/>
                      <wp:docPr id="723" name=""/>
                      <a:graphic>
                        <a:graphicData uri="http://schemas.microsoft.com/office/word/2010/wordprocessingShape">
                          <wps:wsp>
                            <wps:cNvSpPr/>
                            <wps:cNvPr id="19" name="Shape 19"/>
                            <wps:spPr>
                              <a:xfrm>
                                <a:off x="4556378" y="3412018"/>
                                <a:ext cx="1579245" cy="73596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Inicia con la identificación de una o varias necesidades a satisfacer con un producto</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3340100</wp:posOffset>
                      </wp:positionH>
                      <wp:positionV relativeFrom="paragraph">
                        <wp:posOffset>261620</wp:posOffset>
                      </wp:positionV>
                      <wp:extent cx="1617345" cy="774065"/>
                      <wp:effectExtent b="0" l="0" r="0" t="0"/>
                      <wp:wrapNone/>
                      <wp:docPr id="723" name="image105.png"/>
                      <a:graphic>
                        <a:graphicData uri="http://schemas.openxmlformats.org/drawingml/2006/picture">
                          <pic:pic>
                            <pic:nvPicPr>
                              <pic:cNvPr id="0" name="image105.png"/>
                              <pic:cNvPicPr preferRelativeResize="0"/>
                            </pic:nvPicPr>
                            <pic:blipFill>
                              <a:blip r:embed="rId131"/>
                              <a:srcRect/>
                              <a:stretch>
                                <a:fillRect/>
                              </a:stretch>
                            </pic:blipFill>
                            <pic:spPr>
                              <a:xfrm>
                                <a:off x="0" y="0"/>
                                <a:ext cx="1617345" cy="77406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5207000</wp:posOffset>
                      </wp:positionH>
                      <wp:positionV relativeFrom="paragraph">
                        <wp:posOffset>871220</wp:posOffset>
                      </wp:positionV>
                      <wp:extent cx="1617345" cy="615315"/>
                      <wp:effectExtent b="0" l="0" r="0" t="0"/>
                      <wp:wrapNone/>
                      <wp:docPr id="722" name=""/>
                      <a:graphic>
                        <a:graphicData uri="http://schemas.microsoft.com/office/word/2010/wordprocessingShape">
                          <wps:wsp>
                            <wps:cNvSpPr/>
                            <wps:cNvPr id="18" name="Shape 18"/>
                            <wps:spPr>
                              <a:xfrm>
                                <a:off x="4556378" y="3491393"/>
                                <a:ext cx="1579245" cy="57721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Requiere la representación gráfica de ideas y conceptos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5207000</wp:posOffset>
                      </wp:positionH>
                      <wp:positionV relativeFrom="paragraph">
                        <wp:posOffset>871220</wp:posOffset>
                      </wp:positionV>
                      <wp:extent cx="1617345" cy="615315"/>
                      <wp:effectExtent b="0" l="0" r="0" t="0"/>
                      <wp:wrapNone/>
                      <wp:docPr id="722" name="image104.png"/>
                      <a:graphic>
                        <a:graphicData uri="http://schemas.openxmlformats.org/drawingml/2006/picture">
                          <pic:pic>
                            <pic:nvPicPr>
                              <pic:cNvPr id="0" name="image104.png"/>
                              <pic:cNvPicPr preferRelativeResize="0"/>
                            </pic:nvPicPr>
                            <pic:blipFill>
                              <a:blip r:embed="rId132"/>
                              <a:srcRect/>
                              <a:stretch>
                                <a:fillRect/>
                              </a:stretch>
                            </pic:blipFill>
                            <pic:spPr>
                              <a:xfrm>
                                <a:off x="0" y="0"/>
                                <a:ext cx="1617345" cy="61531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5308600</wp:posOffset>
                      </wp:positionH>
                      <wp:positionV relativeFrom="paragraph">
                        <wp:posOffset>2471420</wp:posOffset>
                      </wp:positionV>
                      <wp:extent cx="1617345" cy="615315"/>
                      <wp:effectExtent b="0" l="0" r="0" t="0"/>
                      <wp:wrapNone/>
                      <wp:docPr id="710" name=""/>
                      <a:graphic>
                        <a:graphicData uri="http://schemas.microsoft.com/office/word/2010/wordprocessingShape">
                          <wps:wsp>
                            <wps:cNvSpPr/>
                            <wps:cNvPr id="6" name="Shape 6"/>
                            <wps:spPr>
                              <a:xfrm>
                                <a:off x="4556378" y="3491393"/>
                                <a:ext cx="1579245" cy="57721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Implica el conocimiento de conceptos como los costos de producción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5308600</wp:posOffset>
                      </wp:positionH>
                      <wp:positionV relativeFrom="paragraph">
                        <wp:posOffset>2471420</wp:posOffset>
                      </wp:positionV>
                      <wp:extent cx="1617345" cy="615315"/>
                      <wp:effectExtent b="0" l="0" r="0" t="0"/>
                      <wp:wrapNone/>
                      <wp:docPr id="710" name="image54.png"/>
                      <a:graphic>
                        <a:graphicData uri="http://schemas.openxmlformats.org/drawingml/2006/picture">
                          <pic:pic>
                            <pic:nvPicPr>
                              <pic:cNvPr id="0" name="image54.png"/>
                              <pic:cNvPicPr preferRelativeResize="0"/>
                            </pic:nvPicPr>
                            <pic:blipFill>
                              <a:blip r:embed="rId133"/>
                              <a:srcRect/>
                              <a:stretch>
                                <a:fillRect/>
                              </a:stretch>
                            </pic:blipFill>
                            <pic:spPr>
                              <a:xfrm>
                                <a:off x="0" y="0"/>
                                <a:ext cx="1617345" cy="61531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1765300</wp:posOffset>
                      </wp:positionH>
                      <wp:positionV relativeFrom="paragraph">
                        <wp:posOffset>845820</wp:posOffset>
                      </wp:positionV>
                      <wp:extent cx="1617345" cy="774065"/>
                      <wp:effectExtent b="0" l="0" r="0" t="0"/>
                      <wp:wrapNone/>
                      <wp:docPr id="714" name=""/>
                      <a:graphic>
                        <a:graphicData uri="http://schemas.microsoft.com/office/word/2010/wordprocessingShape">
                          <wps:wsp>
                            <wps:cNvSpPr/>
                            <wps:cNvPr id="10" name="Shape 10"/>
                            <wps:spPr>
                              <a:xfrm>
                                <a:off x="4556378" y="3412018"/>
                                <a:ext cx="1579245" cy="73596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Posibilita la interacción y utilización de materias primas además de la madera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1765300</wp:posOffset>
                      </wp:positionH>
                      <wp:positionV relativeFrom="paragraph">
                        <wp:posOffset>845820</wp:posOffset>
                      </wp:positionV>
                      <wp:extent cx="1617345" cy="774065"/>
                      <wp:effectExtent b="0" l="0" r="0" t="0"/>
                      <wp:wrapNone/>
                      <wp:docPr id="714" name="image68.png"/>
                      <a:graphic>
                        <a:graphicData uri="http://schemas.openxmlformats.org/drawingml/2006/picture">
                          <pic:pic>
                            <pic:nvPicPr>
                              <pic:cNvPr id="0" name="image68.png"/>
                              <pic:cNvPicPr preferRelativeResize="0"/>
                            </pic:nvPicPr>
                            <pic:blipFill>
                              <a:blip r:embed="rId134"/>
                              <a:srcRect/>
                              <a:stretch>
                                <a:fillRect/>
                              </a:stretch>
                            </pic:blipFill>
                            <pic:spPr>
                              <a:xfrm>
                                <a:off x="0" y="0"/>
                                <a:ext cx="1617345" cy="77406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1409700</wp:posOffset>
                      </wp:positionH>
                      <wp:positionV relativeFrom="paragraph">
                        <wp:posOffset>2573020</wp:posOffset>
                      </wp:positionV>
                      <wp:extent cx="1617345" cy="615315"/>
                      <wp:effectExtent b="0" l="0" r="0" t="0"/>
                      <wp:wrapNone/>
                      <wp:docPr id="734" name=""/>
                      <a:graphic>
                        <a:graphicData uri="http://schemas.microsoft.com/office/word/2010/wordprocessingShape">
                          <wps:wsp>
                            <wps:cNvSpPr/>
                            <wps:cNvPr id="39" name="Shape 39"/>
                            <wps:spPr>
                              <a:xfrm>
                                <a:off x="4556378" y="3491393"/>
                                <a:ext cx="1579245" cy="57721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Tiene aspectos atractivos como la tendencia y el estilo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1409700</wp:posOffset>
                      </wp:positionH>
                      <wp:positionV relativeFrom="paragraph">
                        <wp:posOffset>2573020</wp:posOffset>
                      </wp:positionV>
                      <wp:extent cx="1617345" cy="615315"/>
                      <wp:effectExtent b="0" l="0" r="0" t="0"/>
                      <wp:wrapNone/>
                      <wp:docPr id="734" name="image142.png"/>
                      <a:graphic>
                        <a:graphicData uri="http://schemas.openxmlformats.org/drawingml/2006/picture">
                          <pic:pic>
                            <pic:nvPicPr>
                              <pic:cNvPr id="0" name="image142.png"/>
                              <pic:cNvPicPr preferRelativeResize="0"/>
                            </pic:nvPicPr>
                            <pic:blipFill>
                              <a:blip r:embed="rId135"/>
                              <a:srcRect/>
                              <a:stretch>
                                <a:fillRect/>
                              </a:stretch>
                            </pic:blipFill>
                            <pic:spPr>
                              <a:xfrm>
                                <a:off x="0" y="0"/>
                                <a:ext cx="1617345" cy="61531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3568700</wp:posOffset>
                      </wp:positionH>
                      <wp:positionV relativeFrom="paragraph">
                        <wp:posOffset>3322320</wp:posOffset>
                      </wp:positionV>
                      <wp:extent cx="1617345" cy="615315"/>
                      <wp:effectExtent b="0" l="0" r="0" t="0"/>
                      <wp:wrapNone/>
                      <wp:docPr id="730" name=""/>
                      <a:graphic>
                        <a:graphicData uri="http://schemas.microsoft.com/office/word/2010/wordprocessingShape">
                          <wps:wsp>
                            <wps:cNvSpPr/>
                            <wps:cNvPr id="35" name="Shape 35"/>
                            <wps:spPr>
                              <a:xfrm>
                                <a:off x="4556378" y="3491393"/>
                                <a:ext cx="1579245" cy="57721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Depende en gran medida del espacio en el que vaya a ser dispuesto o utilizado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3568700</wp:posOffset>
                      </wp:positionH>
                      <wp:positionV relativeFrom="paragraph">
                        <wp:posOffset>3322320</wp:posOffset>
                      </wp:positionV>
                      <wp:extent cx="1617345" cy="615315"/>
                      <wp:effectExtent b="0" l="0" r="0" t="0"/>
                      <wp:wrapNone/>
                      <wp:docPr id="730" name="image130.png"/>
                      <a:graphic>
                        <a:graphicData uri="http://schemas.openxmlformats.org/drawingml/2006/picture">
                          <pic:pic>
                            <pic:nvPicPr>
                              <pic:cNvPr id="0" name="image130.png"/>
                              <pic:cNvPicPr preferRelativeResize="0"/>
                            </pic:nvPicPr>
                            <pic:blipFill>
                              <a:blip r:embed="rId136"/>
                              <a:srcRect/>
                              <a:stretch>
                                <a:fillRect/>
                              </a:stretch>
                            </pic:blipFill>
                            <pic:spPr>
                              <a:xfrm>
                                <a:off x="0" y="0"/>
                                <a:ext cx="1617345" cy="615315"/>
                              </a:xfrm>
                              <a:prstGeom prst="rect"/>
                              <a:ln/>
                            </pic:spPr>
                          </pic:pic>
                        </a:graphicData>
                      </a:graphic>
                    </wp:anchor>
                  </w:drawing>
                </mc:Fallback>
              </mc:AlternateContent>
            </w:r>
          </w:p>
          <w:p w:rsidR="00000000" w:rsidDel="00000000" w:rsidP="00000000" w:rsidRDefault="00000000" w:rsidRPr="00000000" w14:paraId="000003A4">
            <w:pPr>
              <w:jc w:val="center"/>
              <w:rPr/>
            </w:pPr>
            <w:r w:rsidDel="00000000" w:rsidR="00000000" w:rsidRPr="00000000">
              <w:rPr>
                <w:rtl w:val="0"/>
              </w:rPr>
              <w:t xml:space="preserve">    835201_ i59</w:t>
            </w:r>
          </w:p>
        </w:tc>
      </w:tr>
    </w:tbl>
    <w:p w:rsidR="00000000" w:rsidDel="00000000" w:rsidP="00000000" w:rsidRDefault="00000000" w:rsidRPr="00000000" w14:paraId="000003A6">
      <w:pPr>
        <w:spacing w:after="120" w:line="240" w:lineRule="auto"/>
        <w:rPr>
          <w:b w:val="1"/>
        </w:rPr>
      </w:pPr>
      <w:r w:rsidDel="00000000" w:rsidR="00000000" w:rsidRPr="00000000">
        <w:rPr>
          <w:rtl w:val="0"/>
        </w:rPr>
      </w:r>
    </w:p>
    <w:p w:rsidR="00000000" w:rsidDel="00000000" w:rsidP="00000000" w:rsidRDefault="00000000" w:rsidRPr="00000000" w14:paraId="000003A7">
      <w:pPr>
        <w:spacing w:after="120" w:line="240" w:lineRule="auto"/>
        <w:rPr>
          <w:b w:val="1"/>
        </w:rPr>
      </w:pPr>
      <w:r w:rsidDel="00000000" w:rsidR="00000000" w:rsidRPr="00000000">
        <w:rPr>
          <w:b w:val="1"/>
          <w:rtl w:val="0"/>
        </w:rPr>
        <w:t xml:space="preserve">Actividad didáctica </w:t>
      </w:r>
    </w:p>
    <w:p w:rsidR="00000000" w:rsidDel="00000000" w:rsidP="00000000" w:rsidRDefault="00000000" w:rsidRPr="00000000" w14:paraId="000003A8">
      <w:pPr>
        <w:spacing w:after="120" w:line="240" w:lineRule="auto"/>
        <w:ind w:left="720" w:hanging="720"/>
        <w:rPr>
          <w:color w:val="808080"/>
        </w:rPr>
      </w:pPr>
      <w:r w:rsidDel="00000000" w:rsidR="00000000" w:rsidRPr="00000000">
        <w:rPr>
          <w:rtl w:val="0"/>
        </w:rPr>
      </w:r>
    </w:p>
    <w:tbl>
      <w:tblPr>
        <w:tblStyle w:val="Table65"/>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A">
            <w:pPr>
              <w:pStyle w:val="Title"/>
              <w:widowControl w:val="0"/>
              <w:jc w:val="center"/>
              <w:rPr>
                <w:sz w:val="22"/>
                <w:szCs w:val="22"/>
              </w:rPr>
            </w:pPr>
            <w:r w:rsidDel="00000000" w:rsidR="00000000" w:rsidRPr="00000000">
              <w:rPr>
                <w:sz w:val="22"/>
                <w:szCs w:val="22"/>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C">
            <w:pPr>
              <w:widowControl w:val="0"/>
              <w:rPr>
                <w:b w:val="1"/>
              </w:rPr>
            </w:pPr>
            <w:r w:rsidDel="00000000" w:rsidR="00000000" w:rsidRPr="00000000">
              <w:rPr>
                <w:rtl w:val="0"/>
              </w:rPr>
            </w:r>
          </w:p>
          <w:p w:rsidR="00000000" w:rsidDel="00000000" w:rsidP="00000000" w:rsidRDefault="00000000" w:rsidRPr="00000000" w14:paraId="000003AD">
            <w:pPr>
              <w:widowControl w:val="0"/>
              <w:rPr>
                <w:color w:val="999999"/>
              </w:rPr>
            </w:pPr>
            <w:r w:rsidDel="00000000" w:rsidR="00000000" w:rsidRPr="00000000">
              <w:rPr>
                <w:rtl w:val="0"/>
              </w:rPr>
              <w:t xml:space="preserve">En la siguiente actividad encontrará conceptos relacionados con el contenido de estudio;, los cuales estos le ayudarán a reforzar el conocimiento adquirido. Indique en cada caso si la afirmación es falsa o verdadera: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rPr>
                <w:color w:val="99999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-31746</wp:posOffset>
                  </wp:positionH>
                  <wp:positionV relativeFrom="paragraph">
                    <wp:posOffset>3175</wp:posOffset>
                  </wp:positionV>
                  <wp:extent cx="1386205" cy="899795"/>
                  <wp:effectExtent b="0" l="0" r="0" t="0"/>
                  <wp:wrapSquare wrapText="bothSides" distB="0" distT="0" distL="114300" distR="114300"/>
                  <wp:docPr descr="Varsovia, Polonia - 4 de mayo de 2022: Antiguo banco de madera en el parque. Arquitectura de la ciudad al aire libre, bancos de madera, silla al aire libre, mobiliario urbano público, asiento de plancha vacío, vista de imagen editorial" id="806" name="image79.jpg"/>
                  <a:graphic>
                    <a:graphicData uri="http://schemas.openxmlformats.org/drawingml/2006/picture">
                      <pic:pic>
                        <pic:nvPicPr>
                          <pic:cNvPr descr="Varsovia, Polonia - 4 de mayo de 2022: Antiguo banco de madera en el parque. Arquitectura de la ciudad al aire libre, bancos de madera, silla al aire libre, mobiliario urbano público, asiento de plancha vacío, vista de imagen editorial" id="0" name="image79.jpg"/>
                          <pic:cNvPicPr preferRelativeResize="0"/>
                        </pic:nvPicPr>
                        <pic:blipFill>
                          <a:blip r:embed="rId137"/>
                          <a:srcRect b="0" l="0" r="0" t="0"/>
                          <a:stretch>
                            <a:fillRect/>
                          </a:stretch>
                        </pic:blipFill>
                        <pic:spPr>
                          <a:xfrm>
                            <a:off x="0" y="0"/>
                            <a:ext cx="1386205" cy="899795"/>
                          </a:xfrm>
                          <a:prstGeom prst="rect"/>
                          <a:ln/>
                        </pic:spPr>
                      </pic:pic>
                    </a:graphicData>
                  </a:graphic>
                </wp:anchor>
              </w:drawing>
            </w:r>
          </w:p>
          <w:p w:rsidR="00000000" w:rsidDel="00000000" w:rsidP="00000000" w:rsidRDefault="00000000" w:rsidRPr="00000000" w14:paraId="000003B0">
            <w:pPr>
              <w:widowControl w:val="0"/>
              <w:rPr/>
            </w:pPr>
            <w:r w:rsidDel="00000000" w:rsidR="00000000" w:rsidRPr="00000000">
              <w:rPr>
                <w:rtl w:val="0"/>
              </w:rPr>
            </w:r>
          </w:p>
          <w:p w:rsidR="00000000" w:rsidDel="00000000" w:rsidP="00000000" w:rsidRDefault="00000000" w:rsidRPr="00000000" w14:paraId="000003B1">
            <w:pPr>
              <w:widowControl w:val="0"/>
              <w:rPr/>
            </w:pPr>
            <w:r w:rsidDel="00000000" w:rsidR="00000000" w:rsidRPr="00000000">
              <w:rPr>
                <w:rtl w:val="0"/>
              </w:rPr>
            </w:r>
          </w:p>
          <w:p w:rsidR="00000000" w:rsidDel="00000000" w:rsidP="00000000" w:rsidRDefault="00000000" w:rsidRPr="00000000" w14:paraId="000003B2">
            <w:pPr>
              <w:widowControl w:val="0"/>
              <w:rPr/>
            </w:pPr>
            <w:r w:rsidDel="00000000" w:rsidR="00000000" w:rsidRPr="00000000">
              <w:rPr>
                <w:rtl w:val="0"/>
              </w:rPr>
            </w:r>
          </w:p>
          <w:p w:rsidR="00000000" w:rsidDel="00000000" w:rsidP="00000000" w:rsidRDefault="00000000" w:rsidRPr="00000000" w14:paraId="000003B3">
            <w:pPr>
              <w:widowControl w:val="0"/>
              <w:rPr/>
            </w:pPr>
            <w:r w:rsidDel="00000000" w:rsidR="00000000" w:rsidRPr="00000000">
              <w:rPr>
                <w:rtl w:val="0"/>
              </w:rPr>
              <w:t xml:space="preserve">835201_ i60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4">
            <w:pPr>
              <w:widowControl w:val="0"/>
              <w:rPr>
                <w:b w:val="1"/>
                <w:color w:val="999999"/>
              </w:rPr>
            </w:pPr>
            <w:r w:rsidDel="00000000" w:rsidR="00000000" w:rsidRPr="00000000">
              <w:rPr>
                <w:rtl w:val="0"/>
              </w:rPr>
              <w:t xml:space="preserve">La comprensión y manejo de los principios básicos de la teoría del color ayuda al desarrollo de un mejor diseño de mobiliario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rPr/>
            </w:pPr>
            <w:r w:rsidDel="00000000" w:rsidR="00000000" w:rsidRPr="00000000">
              <w:rPr/>
              <w:drawing>
                <wp:inline distB="0" distT="0" distL="0" distR="0">
                  <wp:extent cx="1594485" cy="1647190"/>
                  <wp:effectExtent b="0" l="0" r="0" t="0"/>
                  <wp:docPr id="754" name="image25.png"/>
                  <a:graphic>
                    <a:graphicData uri="http://schemas.openxmlformats.org/drawingml/2006/picture">
                      <pic:pic>
                        <pic:nvPicPr>
                          <pic:cNvPr id="0" name="image25.png"/>
                          <pic:cNvPicPr preferRelativeResize="0"/>
                        </pic:nvPicPr>
                        <pic:blipFill>
                          <a:blip r:embed="rId138"/>
                          <a:srcRect b="0" l="0" r="0" t="0"/>
                          <a:stretch>
                            <a:fillRect/>
                          </a:stretch>
                        </pic:blipFill>
                        <pic:spPr>
                          <a:xfrm>
                            <a:off x="0" y="0"/>
                            <a:ext cx="1594485" cy="1647190"/>
                          </a:xfrm>
                          <a:prstGeom prst="rect"/>
                          <a:ln/>
                        </pic:spPr>
                      </pic:pic>
                    </a:graphicData>
                  </a:graphic>
                </wp:inline>
              </w:drawing>
            </w:r>
            <w:r w:rsidDel="00000000" w:rsidR="00000000" w:rsidRPr="00000000">
              <w:rPr>
                <w:rtl w:val="0"/>
              </w:rPr>
              <w:t xml:space="preserve">835201_ i61</w:t>
            </w:r>
          </w:p>
          <w:p w:rsidR="00000000" w:rsidDel="00000000" w:rsidP="00000000" w:rsidRDefault="00000000" w:rsidRPr="00000000" w14:paraId="000003B7">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8">
            <w:pPr>
              <w:widowControl w:val="0"/>
              <w:rPr>
                <w:color w:val="999999"/>
              </w:rPr>
            </w:pPr>
            <w:r w:rsidDel="00000000" w:rsidR="00000000" w:rsidRPr="00000000">
              <w:rPr>
                <w:b w:val="1"/>
                <w:color w:val="ff0000"/>
                <w:rtl w:val="0"/>
              </w:rPr>
              <w:t xml:space="preserve">Verdadero </w:t>
            </w:r>
            <w:r w:rsidDel="00000000" w:rsidR="00000000" w:rsidRPr="00000000">
              <w:rPr>
                <w:color w:val="999999"/>
                <w:rtl w:val="0"/>
              </w:rPr>
              <w:t xml:space="preserve">(correcto) </w:t>
            </w:r>
          </w:p>
          <w:p w:rsidR="00000000" w:rsidDel="00000000" w:rsidP="00000000" w:rsidRDefault="00000000" w:rsidRPr="00000000" w14:paraId="000003B9">
            <w:pPr>
              <w:widowControl w:val="0"/>
              <w:rPr>
                <w:b w:val="1"/>
                <w:color w:val="999999"/>
              </w:rPr>
            </w:pPr>
            <w:r w:rsidDel="00000000" w:rsidR="00000000" w:rsidRPr="00000000">
              <w:rPr>
                <w:color w:val="999999"/>
                <w:rtl w:val="0"/>
              </w:rPr>
              <w:t xml:space="preserve">Retroalimentación:</w:t>
            </w:r>
            <w:r w:rsidDel="00000000" w:rsidR="00000000" w:rsidRPr="00000000">
              <w:rPr>
                <w:rtl w:val="0"/>
              </w:rPr>
              <w:t xml:space="preserve"> ¡Correcto! la aplicación de los conceptos básicos de la teoría del color ayuda al diseñador a transmitir y representar mejor las ideas para el producto deseado por el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rPr>
                <w:color w:val="999999"/>
              </w:rPr>
            </w:pPr>
            <w:r w:rsidDel="00000000" w:rsidR="00000000" w:rsidRPr="00000000">
              <w:rPr>
                <w:color w:val="999999"/>
                <w:rtl w:val="0"/>
              </w:rPr>
              <w:t xml:space="preserve">Falso </w:t>
            </w:r>
          </w:p>
          <w:p w:rsidR="00000000" w:rsidDel="00000000" w:rsidP="00000000" w:rsidRDefault="00000000" w:rsidRPr="00000000" w14:paraId="000003BC">
            <w:pPr>
              <w:widowControl w:val="0"/>
              <w:rPr>
                <w:color w:val="999999"/>
              </w:rPr>
            </w:pPr>
            <w:r w:rsidDel="00000000" w:rsidR="00000000" w:rsidRPr="00000000">
              <w:rPr>
                <w:color w:val="999999"/>
                <w:rtl w:val="0"/>
              </w:rPr>
              <w:t xml:space="preserve">Retroalimentación:</w:t>
            </w:r>
            <w:r w:rsidDel="00000000" w:rsidR="00000000" w:rsidRPr="00000000">
              <w:rPr>
                <w:rtl w:val="0"/>
              </w:rPr>
              <w:t xml:space="preserve"> ¡Incorrecto! recuerda que la aplicación de los conceptos básicos de la teoría del color ayuda al diseñador a trasmitir y representar mejor las ideas para el producto deseado por el cliente.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D">
            <w:pPr>
              <w:widowControl w:val="0"/>
              <w:rPr>
                <w:b w:val="1"/>
                <w:color w:val="999999"/>
              </w:rPr>
            </w:pPr>
            <w:r w:rsidDel="00000000" w:rsidR="00000000" w:rsidRPr="00000000">
              <w:rPr>
                <w:rtl w:val="0"/>
              </w:rPr>
              <w:t xml:space="preserve">Los servicios públicos, el tiempo de diseño y el equipo o personas encargadas de llevar a cabo pruebas sobre el prototipo, no son costos de producción.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rPr>
                <w:color w:val="999999"/>
              </w:rPr>
            </w:pPr>
            <w:r w:rsidDel="00000000" w:rsidR="00000000" w:rsidRPr="00000000">
              <w:rPr>
                <w:rtl w:val="0"/>
              </w:rPr>
            </w:r>
          </w:p>
          <w:p w:rsidR="00000000" w:rsidDel="00000000" w:rsidP="00000000" w:rsidRDefault="00000000" w:rsidRPr="00000000" w14:paraId="000003C0">
            <w:pPr>
              <w:widowControl w:val="0"/>
              <w:rPr/>
            </w:pPr>
            <w:r w:rsidDel="00000000" w:rsidR="00000000" w:rsidRPr="00000000">
              <w:rPr/>
              <w:drawing>
                <wp:inline distB="0" distT="0" distL="0" distR="0">
                  <wp:extent cx="1839307" cy="1289130"/>
                  <wp:effectExtent b="0" l="0" r="0" t="0"/>
                  <wp:docPr descr="portrait of senior carpenter teaching apprentice standing in workshop" id="753" name="image20.jpg"/>
                  <a:graphic>
                    <a:graphicData uri="http://schemas.openxmlformats.org/drawingml/2006/picture">
                      <pic:pic>
                        <pic:nvPicPr>
                          <pic:cNvPr descr="portrait of senior carpenter teaching apprentice standing in workshop" id="0" name="image20.jpg"/>
                          <pic:cNvPicPr preferRelativeResize="0"/>
                        </pic:nvPicPr>
                        <pic:blipFill>
                          <a:blip r:embed="rId139"/>
                          <a:srcRect b="0" l="0" r="0" t="0"/>
                          <a:stretch>
                            <a:fillRect/>
                          </a:stretch>
                        </pic:blipFill>
                        <pic:spPr>
                          <a:xfrm>
                            <a:off x="0" y="0"/>
                            <a:ext cx="1839307" cy="1289130"/>
                          </a:xfrm>
                          <a:prstGeom prst="rect"/>
                          <a:ln/>
                        </pic:spPr>
                      </pic:pic>
                    </a:graphicData>
                  </a:graphic>
                </wp:inline>
              </w:drawing>
            </w:r>
            <w:r w:rsidDel="00000000" w:rsidR="00000000" w:rsidRPr="00000000">
              <w:rPr>
                <w:rtl w:val="0"/>
              </w:rPr>
              <w:t xml:space="preserve"> 835201_ i62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1">
            <w:pPr>
              <w:widowControl w:val="0"/>
              <w:rPr>
                <w:b w:val="1"/>
                <w:color w:val="999999"/>
              </w:rPr>
            </w:pPr>
            <w:r w:rsidDel="00000000" w:rsidR="00000000" w:rsidRPr="00000000">
              <w:rPr>
                <w:b w:val="1"/>
                <w:color w:val="999999"/>
                <w:rtl w:val="0"/>
              </w:rPr>
              <w:t xml:space="preserve">Verdadero </w:t>
            </w:r>
          </w:p>
          <w:p w:rsidR="00000000" w:rsidDel="00000000" w:rsidP="00000000" w:rsidRDefault="00000000" w:rsidRPr="00000000" w14:paraId="000003C2">
            <w:pPr>
              <w:widowControl w:val="0"/>
              <w:rPr>
                <w:b w:val="1"/>
                <w:color w:val="999999"/>
              </w:rPr>
            </w:pPr>
            <w:r w:rsidDel="00000000" w:rsidR="00000000" w:rsidRPr="00000000">
              <w:rPr>
                <w:color w:val="999999"/>
                <w:rtl w:val="0"/>
              </w:rPr>
              <w:t xml:space="preserve">Retroalimentación:</w:t>
            </w:r>
            <w:r w:rsidDel="00000000" w:rsidR="00000000" w:rsidRPr="00000000">
              <w:rPr>
                <w:rtl w:val="0"/>
              </w:rPr>
              <w:t xml:space="preserve"> ¡Incorrecto! Los servicios públicos, el tiempo de diseño y el equipo o personas encargadas de llevar a cabo pruebas sobre el prototipo, hacen parte de los costos de producción y son muy importantes en el proceso.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rPr>
                <w:color w:val="999999"/>
              </w:rPr>
            </w:pPr>
            <w:r w:rsidDel="00000000" w:rsidR="00000000" w:rsidRPr="00000000">
              <w:rPr>
                <w:b w:val="1"/>
                <w:color w:val="ff0000"/>
                <w:rtl w:val="0"/>
              </w:rPr>
              <w:t xml:space="preserve">Falso</w:t>
            </w:r>
            <w:r w:rsidDel="00000000" w:rsidR="00000000" w:rsidRPr="00000000">
              <w:rPr>
                <w:color w:val="ff0000"/>
                <w:rtl w:val="0"/>
              </w:rPr>
              <w:t xml:space="preserve"> </w:t>
            </w:r>
            <w:r w:rsidDel="00000000" w:rsidR="00000000" w:rsidRPr="00000000">
              <w:rPr>
                <w:color w:val="999999"/>
                <w:rtl w:val="0"/>
              </w:rPr>
              <w:t xml:space="preserve">(correcto) </w:t>
            </w:r>
          </w:p>
          <w:p w:rsidR="00000000" w:rsidDel="00000000" w:rsidP="00000000" w:rsidRDefault="00000000" w:rsidRPr="00000000" w14:paraId="000003C5">
            <w:pPr>
              <w:widowControl w:val="0"/>
              <w:rPr>
                <w:color w:val="999999"/>
              </w:rPr>
            </w:pPr>
            <w:r w:rsidDel="00000000" w:rsidR="00000000" w:rsidRPr="00000000">
              <w:rPr>
                <w:color w:val="999999"/>
                <w:rtl w:val="0"/>
              </w:rPr>
              <w:t xml:space="preserve">Retroalimentación: </w:t>
            </w:r>
            <w:r w:rsidDel="00000000" w:rsidR="00000000" w:rsidRPr="00000000">
              <w:rPr>
                <w:rtl w:val="0"/>
              </w:rPr>
              <w:t xml:space="preserve">¡Muy bien! Los servicios públicos, el tiempo de diseño y el equipo o personas encargadas de llevar a cabo pruebas sobre el prototipo, hacen parte de los costos de producción y son muy importantes en el proceso.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6">
            <w:pPr>
              <w:spacing w:after="120" w:lineRule="auto"/>
              <w:rPr/>
            </w:pPr>
            <w:r w:rsidDel="00000000" w:rsidR="00000000" w:rsidRPr="00000000">
              <w:rPr>
                <w:rtl w:val="0"/>
              </w:rPr>
              <w:t xml:space="preserve">La resina epóxica es una materia prima especial que se emplea en la producción de mobiliario.</w:t>
            </w:r>
          </w:p>
          <w:p w:rsidR="00000000" w:rsidDel="00000000" w:rsidP="00000000" w:rsidRDefault="00000000" w:rsidRPr="00000000" w14:paraId="000003C7">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rPr/>
            </w:pPr>
            <w:r w:rsidDel="00000000" w:rsidR="00000000" w:rsidRPr="00000000">
              <w:rPr/>
              <w:drawing>
                <wp:inline distB="0" distT="0" distL="0" distR="0">
                  <wp:extent cx="2551046" cy="1785146"/>
                  <wp:effectExtent b="0" l="0" r="0" t="0"/>
                  <wp:docPr id="749" name="image22.jpg"/>
                  <a:graphic>
                    <a:graphicData uri="http://schemas.openxmlformats.org/drawingml/2006/picture">
                      <pic:pic>
                        <pic:nvPicPr>
                          <pic:cNvPr id="0" name="image22.jpg"/>
                          <pic:cNvPicPr preferRelativeResize="0"/>
                        </pic:nvPicPr>
                        <pic:blipFill>
                          <a:blip r:embed="rId140"/>
                          <a:srcRect b="0" l="0" r="0" t="0"/>
                          <a:stretch>
                            <a:fillRect/>
                          </a:stretch>
                        </pic:blipFill>
                        <pic:spPr>
                          <a:xfrm>
                            <a:off x="0" y="0"/>
                            <a:ext cx="2551046" cy="1785146"/>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widowControl w:val="0"/>
              <w:rPr/>
            </w:pPr>
            <w:r w:rsidDel="00000000" w:rsidR="00000000" w:rsidRPr="00000000">
              <w:rPr>
                <w:rtl w:val="0"/>
              </w:rPr>
              <w:t xml:space="preserve">835201_ i63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B">
            <w:pPr>
              <w:widowControl w:val="0"/>
              <w:rPr>
                <w:color w:val="999999"/>
              </w:rPr>
            </w:pPr>
            <w:r w:rsidDel="00000000" w:rsidR="00000000" w:rsidRPr="00000000">
              <w:rPr>
                <w:b w:val="1"/>
                <w:color w:val="ff0000"/>
                <w:rtl w:val="0"/>
              </w:rPr>
              <w:t xml:space="preserve">Verdadero </w:t>
            </w:r>
            <w:r w:rsidDel="00000000" w:rsidR="00000000" w:rsidRPr="00000000">
              <w:rPr>
                <w:color w:val="999999"/>
                <w:rtl w:val="0"/>
              </w:rPr>
              <w:t xml:space="preserve">(correcto) </w:t>
            </w:r>
          </w:p>
          <w:p w:rsidR="00000000" w:rsidDel="00000000" w:rsidP="00000000" w:rsidRDefault="00000000" w:rsidRPr="00000000" w14:paraId="000003CC">
            <w:pPr>
              <w:widowControl w:val="0"/>
              <w:rPr>
                <w:b w:val="1"/>
                <w:color w:val="999999"/>
              </w:rPr>
            </w:pPr>
            <w:r w:rsidDel="00000000" w:rsidR="00000000" w:rsidRPr="00000000">
              <w:rPr>
                <w:color w:val="999999"/>
                <w:rtl w:val="0"/>
              </w:rPr>
              <w:t xml:space="preserve">Retroalimentación:</w:t>
            </w:r>
            <w:r w:rsidDel="00000000" w:rsidR="00000000" w:rsidRPr="00000000">
              <w:rPr>
                <w:rtl w:val="0"/>
              </w:rPr>
              <w:t xml:space="preserve"> ¡Verdadero! Dentro de las propiedades de esta resina se encuentran su resistencia y alto brillo.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color w:val="999999"/>
              </w:rPr>
            </w:pPr>
            <w:r w:rsidDel="00000000" w:rsidR="00000000" w:rsidRPr="00000000">
              <w:rPr>
                <w:color w:val="999999"/>
                <w:rtl w:val="0"/>
              </w:rPr>
              <w:t xml:space="preserve">Falso </w:t>
            </w:r>
          </w:p>
          <w:p w:rsidR="00000000" w:rsidDel="00000000" w:rsidP="00000000" w:rsidRDefault="00000000" w:rsidRPr="00000000" w14:paraId="000003CF">
            <w:pPr>
              <w:widowControl w:val="0"/>
              <w:rPr>
                <w:color w:val="999999"/>
              </w:rPr>
            </w:pPr>
            <w:r w:rsidDel="00000000" w:rsidR="00000000" w:rsidRPr="00000000">
              <w:rPr>
                <w:color w:val="999999"/>
                <w:rtl w:val="0"/>
              </w:rPr>
              <w:t xml:space="preserve">Retroalimentación:</w:t>
            </w:r>
            <w:r w:rsidDel="00000000" w:rsidR="00000000" w:rsidRPr="00000000">
              <w:rPr>
                <w:rtl w:val="0"/>
              </w:rPr>
              <w:t xml:space="preserve"> ¡Falso! Dentro de las propiedades de esta resina se encuentran su resistencia y alto brillo.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0">
            <w:pPr>
              <w:spacing w:after="120" w:lineRule="auto"/>
              <w:rPr/>
            </w:pPr>
            <w:r w:rsidDel="00000000" w:rsidR="00000000" w:rsidRPr="00000000">
              <w:rPr>
                <w:rtl w:val="0"/>
              </w:rPr>
              <w:t xml:space="preserve">La segmentación es una de las partes del proceso de producción.</w:t>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rPr/>
            </w:pPr>
            <w:r w:rsidDel="00000000" w:rsidR="00000000" w:rsidRPr="00000000">
              <w:rPr/>
              <w:drawing>
                <wp:inline distB="0" distT="0" distL="0" distR="0">
                  <wp:extent cx="2232194" cy="1562536"/>
                  <wp:effectExtent b="0" l="0" r="0" t="0"/>
                  <wp:docPr descr="Digital marketing media in virtual screen.business working digital tablet, smartphone with keyboard and computer laptop at office in morning light&#10;" id="748" name="image16.jpg"/>
                  <a:graphic>
                    <a:graphicData uri="http://schemas.openxmlformats.org/drawingml/2006/picture">
                      <pic:pic>
                        <pic:nvPicPr>
                          <pic:cNvPr descr="Digital marketing media in virtual screen.business working digital tablet, smartphone with keyboard and computer laptop at office in morning light&#10;" id="0" name="image16.jpg"/>
                          <pic:cNvPicPr preferRelativeResize="0"/>
                        </pic:nvPicPr>
                        <pic:blipFill>
                          <a:blip r:embed="rId141"/>
                          <a:srcRect b="0" l="0" r="0" t="0"/>
                          <a:stretch>
                            <a:fillRect/>
                          </a:stretch>
                        </pic:blipFill>
                        <pic:spPr>
                          <a:xfrm>
                            <a:off x="0" y="0"/>
                            <a:ext cx="2232194" cy="1562536"/>
                          </a:xfrm>
                          <a:prstGeom prst="rect"/>
                          <a:ln/>
                        </pic:spPr>
                      </pic:pic>
                    </a:graphicData>
                  </a:graphic>
                </wp:inline>
              </w:drawing>
            </w:r>
            <w:r w:rsidDel="00000000" w:rsidR="00000000" w:rsidRPr="00000000">
              <w:rPr>
                <w:rtl w:val="0"/>
              </w:rPr>
              <w:t xml:space="preserve">835201_ i64</w:t>
            </w:r>
          </w:p>
          <w:p w:rsidR="00000000" w:rsidDel="00000000" w:rsidP="00000000" w:rsidRDefault="00000000" w:rsidRPr="00000000" w14:paraId="000003D3">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4">
            <w:pPr>
              <w:widowControl w:val="0"/>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3D5">
            <w:pPr>
              <w:widowControl w:val="0"/>
              <w:rPr>
                <w:b w:val="1"/>
                <w:color w:val="999999"/>
              </w:rPr>
            </w:pPr>
            <w:r w:rsidDel="00000000" w:rsidR="00000000" w:rsidRPr="00000000">
              <w:rPr>
                <w:color w:val="999999"/>
                <w:rtl w:val="0"/>
              </w:rPr>
              <w:t xml:space="preserve">Retroalimentación:</w:t>
            </w:r>
            <w:r w:rsidDel="00000000" w:rsidR="00000000" w:rsidRPr="00000000">
              <w:rPr>
                <w:rtl w:val="0"/>
              </w:rPr>
              <w:t xml:space="preserve"> ¡Falso! la segmentación es una de las técnicas de mercadeo que permite diferenciar los clientes de un mercado.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pPr>
            <w:r w:rsidDel="00000000" w:rsidR="00000000" w:rsidRPr="00000000">
              <w:rPr>
                <w:b w:val="1"/>
                <w:color w:val="ff0000"/>
                <w:rtl w:val="0"/>
              </w:rPr>
              <w:t xml:space="preserve">Falso</w:t>
            </w:r>
            <w:r w:rsidDel="00000000" w:rsidR="00000000" w:rsidRPr="00000000">
              <w:rPr>
                <w:color w:val="ff0000"/>
                <w:rtl w:val="0"/>
              </w:rPr>
              <w:t xml:space="preserve"> </w:t>
            </w:r>
            <w:r w:rsidDel="00000000" w:rsidR="00000000" w:rsidRPr="00000000">
              <w:rPr>
                <w:color w:val="999999"/>
                <w:rtl w:val="0"/>
              </w:rPr>
              <w:t xml:space="preserve">(correcto)</w:t>
            </w:r>
            <w:r w:rsidDel="00000000" w:rsidR="00000000" w:rsidRPr="00000000">
              <w:rPr>
                <w:rtl w:val="0"/>
              </w:rPr>
              <w:t xml:space="preserve"> </w:t>
            </w:r>
          </w:p>
          <w:p w:rsidR="00000000" w:rsidDel="00000000" w:rsidP="00000000" w:rsidRDefault="00000000" w:rsidRPr="00000000" w14:paraId="000003D8">
            <w:pPr>
              <w:widowControl w:val="0"/>
              <w:rPr>
                <w:color w:val="999999"/>
              </w:rPr>
            </w:pPr>
            <w:r w:rsidDel="00000000" w:rsidR="00000000" w:rsidRPr="00000000">
              <w:rPr>
                <w:color w:val="999999"/>
                <w:rtl w:val="0"/>
              </w:rPr>
              <w:t xml:space="preserve">Retroalimentación: </w:t>
            </w:r>
            <w:r w:rsidDel="00000000" w:rsidR="00000000" w:rsidRPr="00000000">
              <w:rPr>
                <w:rtl w:val="0"/>
              </w:rPr>
              <w:t xml:space="preserve">¡Muy bien! la segmentación es una de las técnicas de mercadeo que permite diferenciar los clientes de un mercado.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9">
            <w:pPr>
              <w:spacing w:after="120" w:lineRule="auto"/>
              <w:rPr/>
            </w:pPr>
            <w:r w:rsidDel="00000000" w:rsidR="00000000" w:rsidRPr="00000000">
              <w:rPr>
                <w:rtl w:val="0"/>
              </w:rPr>
              <w:t xml:space="preserve">Los colores cálidos trasmiten sensaciones de ambientes o espacios fríos.</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-2023</wp:posOffset>
                  </wp:positionH>
                  <wp:positionV relativeFrom="paragraph">
                    <wp:posOffset>615</wp:posOffset>
                  </wp:positionV>
                  <wp:extent cx="1198880" cy="1238885"/>
                  <wp:effectExtent b="0" l="0" r="0" t="0"/>
                  <wp:wrapSquare wrapText="bothSides" distB="0" distT="0" distL="114300" distR="114300"/>
                  <wp:docPr id="768" name="image33.png"/>
                  <a:graphic>
                    <a:graphicData uri="http://schemas.openxmlformats.org/drawingml/2006/picture">
                      <pic:pic>
                        <pic:nvPicPr>
                          <pic:cNvPr id="0" name="image33.png"/>
                          <pic:cNvPicPr preferRelativeResize="0"/>
                        </pic:nvPicPr>
                        <pic:blipFill>
                          <a:blip r:embed="rId142"/>
                          <a:srcRect b="0" l="0" r="0" t="0"/>
                          <a:stretch>
                            <a:fillRect/>
                          </a:stretch>
                        </pic:blipFill>
                        <pic:spPr>
                          <a:xfrm>
                            <a:off x="0" y="0"/>
                            <a:ext cx="1198880" cy="1238885"/>
                          </a:xfrm>
                          <a:prstGeom prst="rect"/>
                          <a:ln/>
                        </pic:spPr>
                      </pic:pic>
                    </a:graphicData>
                  </a:graphic>
                </wp:anchor>
              </w:drawing>
            </w:r>
          </w:p>
          <w:p w:rsidR="00000000" w:rsidDel="00000000" w:rsidP="00000000" w:rsidRDefault="00000000" w:rsidRPr="00000000" w14:paraId="000003DC">
            <w:pPr>
              <w:widowControl w:val="0"/>
              <w:rPr/>
            </w:pPr>
            <w:r w:rsidDel="00000000" w:rsidR="00000000" w:rsidRPr="00000000">
              <w:rPr>
                <w:rtl w:val="0"/>
              </w:rPr>
              <w:t xml:space="preserve">835201_ i65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D">
            <w:pPr>
              <w:widowControl w:val="0"/>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3DE">
            <w:pPr>
              <w:widowControl w:val="0"/>
              <w:rPr>
                <w:b w:val="1"/>
                <w:color w:val="999999"/>
              </w:rPr>
            </w:pPr>
            <w:r w:rsidDel="00000000" w:rsidR="00000000" w:rsidRPr="00000000">
              <w:rPr>
                <w:color w:val="999999"/>
                <w:rtl w:val="0"/>
              </w:rPr>
              <w:t xml:space="preserve">Retroalimentación:</w:t>
            </w:r>
            <w:r w:rsidDel="00000000" w:rsidR="00000000" w:rsidRPr="00000000">
              <w:rPr>
                <w:rtl w:val="0"/>
              </w:rPr>
              <w:t xml:space="preserve"> ¡incorrecto! los colores cálidos trasmiten sensaciones de ambientes cálidos a las personas.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rPr>
                <w:color w:val="999999"/>
              </w:rPr>
            </w:pPr>
            <w:r w:rsidDel="00000000" w:rsidR="00000000" w:rsidRPr="00000000">
              <w:rPr>
                <w:b w:val="1"/>
                <w:color w:val="ff0000"/>
                <w:rtl w:val="0"/>
              </w:rPr>
              <w:t xml:space="preserve">Falso</w:t>
            </w:r>
            <w:r w:rsidDel="00000000" w:rsidR="00000000" w:rsidRPr="00000000">
              <w:rPr>
                <w:color w:val="ff0000"/>
                <w:rtl w:val="0"/>
              </w:rPr>
              <w:t xml:space="preserve"> </w:t>
            </w:r>
            <w:r w:rsidDel="00000000" w:rsidR="00000000" w:rsidRPr="00000000">
              <w:rPr>
                <w:color w:val="999999"/>
                <w:rtl w:val="0"/>
              </w:rPr>
              <w:t xml:space="preserve">(correcto)</w:t>
            </w:r>
          </w:p>
          <w:p w:rsidR="00000000" w:rsidDel="00000000" w:rsidP="00000000" w:rsidRDefault="00000000" w:rsidRPr="00000000" w14:paraId="000003E1">
            <w:pPr>
              <w:widowControl w:val="0"/>
              <w:rPr>
                <w:color w:val="999999"/>
              </w:rPr>
            </w:pPr>
            <w:r w:rsidDel="00000000" w:rsidR="00000000" w:rsidRPr="00000000">
              <w:rPr>
                <w:color w:val="999999"/>
                <w:rtl w:val="0"/>
              </w:rPr>
              <w:t xml:space="preserve">Retroalimentación: </w:t>
            </w:r>
            <w:r w:rsidDel="00000000" w:rsidR="00000000" w:rsidRPr="00000000">
              <w:rPr>
                <w:rtl w:val="0"/>
              </w:rPr>
              <w:t xml:space="preserve">¡Correcto! Los colores cálidos trasmiten sensaciones de ambientes cálidos a las personas.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2">
            <w:pPr>
              <w:spacing w:after="120" w:lineRule="auto"/>
              <w:rPr/>
            </w:pPr>
            <w:r w:rsidDel="00000000" w:rsidR="00000000" w:rsidRPr="00000000">
              <w:rPr>
                <w:rtl w:val="0"/>
              </w:rPr>
              <w:t xml:space="preserve">El diseño es un proceso que inicia a partir de la generación de ideas.</w:t>
            </w:r>
          </w:p>
          <w:p w:rsidR="00000000" w:rsidDel="00000000" w:rsidP="00000000" w:rsidRDefault="00000000" w:rsidRPr="00000000" w14:paraId="000003E3">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rPr>
                <w:color w:val="999999"/>
              </w:rPr>
            </w:pPr>
            <w:r w:rsidDel="00000000" w:rsidR="00000000" w:rsidRPr="00000000">
              <w:rPr>
                <w:rtl w:val="0"/>
              </w:rPr>
              <w:t xml:space="preserve">835201_ i66</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-2023</wp:posOffset>
                  </wp:positionH>
                  <wp:positionV relativeFrom="paragraph">
                    <wp:posOffset>266</wp:posOffset>
                  </wp:positionV>
                  <wp:extent cx="1341755" cy="939165"/>
                  <wp:effectExtent b="0" l="0" r="0" t="0"/>
                  <wp:wrapSquare wrapText="bothSides" distB="0" distT="0" distL="114300" distR="114300"/>
                  <wp:docPr id="852" name="image137.jpg"/>
                  <a:graphic>
                    <a:graphicData uri="http://schemas.openxmlformats.org/drawingml/2006/picture">
                      <pic:pic>
                        <pic:nvPicPr>
                          <pic:cNvPr id="0" name="image137.jpg"/>
                          <pic:cNvPicPr preferRelativeResize="0"/>
                        </pic:nvPicPr>
                        <pic:blipFill>
                          <a:blip r:embed="rId143"/>
                          <a:srcRect b="0" l="0" r="0" t="0"/>
                          <a:stretch>
                            <a:fillRect/>
                          </a:stretch>
                        </pic:blipFill>
                        <pic:spPr>
                          <a:xfrm>
                            <a:off x="0" y="0"/>
                            <a:ext cx="1341755" cy="939165"/>
                          </a:xfrm>
                          <a:prstGeom prst="rect"/>
                          <a:ln/>
                        </pic:spPr>
                      </pic:pic>
                    </a:graphicData>
                  </a:graphic>
                </wp:anchor>
              </w:drawing>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6">
            <w:pPr>
              <w:widowControl w:val="0"/>
              <w:rPr>
                <w:b w:val="1"/>
                <w:color w:val="999999"/>
              </w:rPr>
            </w:pPr>
            <w:r w:rsidDel="00000000" w:rsidR="00000000" w:rsidRPr="00000000">
              <w:rPr>
                <w:b w:val="1"/>
                <w:color w:val="ff0000"/>
                <w:rtl w:val="0"/>
              </w:rPr>
              <w:t xml:space="preserve">Verdadero </w:t>
            </w:r>
            <w:r w:rsidDel="00000000" w:rsidR="00000000" w:rsidRPr="00000000">
              <w:rPr>
                <w:color w:val="999999"/>
                <w:rtl w:val="0"/>
              </w:rPr>
              <w:t xml:space="preserve">(correcto)</w:t>
            </w:r>
            <w:r w:rsidDel="00000000" w:rsidR="00000000" w:rsidRPr="00000000">
              <w:rPr>
                <w:rtl w:val="0"/>
              </w:rPr>
            </w:r>
          </w:p>
          <w:p w:rsidR="00000000" w:rsidDel="00000000" w:rsidP="00000000" w:rsidRDefault="00000000" w:rsidRPr="00000000" w14:paraId="000003E7">
            <w:pPr>
              <w:widowControl w:val="0"/>
              <w:rPr>
                <w:b w:val="1"/>
                <w:color w:val="999999"/>
              </w:rPr>
            </w:pPr>
            <w:r w:rsidDel="00000000" w:rsidR="00000000" w:rsidRPr="00000000">
              <w:rPr>
                <w:color w:val="999999"/>
                <w:rtl w:val="0"/>
              </w:rPr>
              <w:t xml:space="preserve">Retroalimentación: </w:t>
            </w:r>
            <w:r w:rsidDel="00000000" w:rsidR="00000000" w:rsidRPr="00000000">
              <w:rPr>
                <w:rtl w:val="0"/>
              </w:rPr>
              <w:t xml:space="preserve">¡Muy bien! El diseño comienza con procesos mentales que involucran habilidades técnicas y artísticas.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rPr>
                <w:color w:val="999999"/>
              </w:rPr>
            </w:pPr>
            <w:r w:rsidDel="00000000" w:rsidR="00000000" w:rsidRPr="00000000">
              <w:rPr>
                <w:b w:val="1"/>
                <w:color w:val="a6a6a6"/>
                <w:rtl w:val="0"/>
              </w:rPr>
              <w:t xml:space="preserve">Falso</w:t>
            </w:r>
            <w:r w:rsidDel="00000000" w:rsidR="00000000" w:rsidRPr="00000000">
              <w:rPr>
                <w:color w:val="a6a6a6"/>
                <w:rtl w:val="0"/>
              </w:rPr>
              <w:t xml:space="preserve"> </w:t>
            </w:r>
            <w:r w:rsidDel="00000000" w:rsidR="00000000" w:rsidRPr="00000000">
              <w:rPr>
                <w:rtl w:val="0"/>
              </w:rPr>
            </w:r>
          </w:p>
          <w:p w:rsidR="00000000" w:rsidDel="00000000" w:rsidP="00000000" w:rsidRDefault="00000000" w:rsidRPr="00000000" w14:paraId="000003EA">
            <w:pPr>
              <w:widowControl w:val="0"/>
              <w:rPr>
                <w:color w:val="999999"/>
              </w:rPr>
            </w:pPr>
            <w:r w:rsidDel="00000000" w:rsidR="00000000" w:rsidRPr="00000000">
              <w:rPr>
                <w:color w:val="999999"/>
                <w:rtl w:val="0"/>
              </w:rPr>
              <w:t xml:space="preserve">Retroalimentación: </w:t>
            </w:r>
            <w:r w:rsidDel="00000000" w:rsidR="00000000" w:rsidRPr="00000000">
              <w:rPr>
                <w:rtl w:val="0"/>
              </w:rPr>
              <w:t xml:space="preserve">¡Incorrecto! El diseño comienza con procesos mentales que involucran habilidades técnicas y artísticas.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B">
            <w:pPr>
              <w:spacing w:after="120" w:lineRule="auto"/>
              <w:rPr/>
            </w:pPr>
            <w:r w:rsidDel="00000000" w:rsidR="00000000" w:rsidRPr="00000000">
              <w:rPr>
                <w:rtl w:val="0"/>
              </w:rPr>
              <w:t xml:space="preserve">El análisis de los resultados obtenidos de las pruebas sobre un prototipo no se utiliza para garantizar niveles de calidad.</w:t>
            </w:r>
          </w:p>
          <w:p w:rsidR="00000000" w:rsidDel="00000000" w:rsidP="00000000" w:rsidRDefault="00000000" w:rsidRPr="00000000" w14:paraId="000003EC">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rPr/>
            </w:pPr>
            <w:r w:rsidDel="00000000" w:rsidR="00000000" w:rsidRPr="00000000">
              <w:rPr/>
              <w:drawing>
                <wp:inline distB="0" distT="0" distL="0" distR="0">
                  <wp:extent cx="1322705" cy="925830"/>
                  <wp:effectExtent b="0" l="0" r="0" t="0"/>
                  <wp:docPr id="819" name="image100.jpg"/>
                  <a:graphic>
                    <a:graphicData uri="http://schemas.openxmlformats.org/drawingml/2006/picture">
                      <pic:pic>
                        <pic:nvPicPr>
                          <pic:cNvPr id="0" name="image100.jpg"/>
                          <pic:cNvPicPr preferRelativeResize="0"/>
                        </pic:nvPicPr>
                        <pic:blipFill>
                          <a:blip r:embed="rId144"/>
                          <a:srcRect b="0" l="0" r="0" t="0"/>
                          <a:stretch>
                            <a:fillRect/>
                          </a:stretch>
                        </pic:blipFill>
                        <pic:spPr>
                          <a:xfrm>
                            <a:off x="0" y="0"/>
                            <a:ext cx="1322705" cy="925830"/>
                          </a:xfrm>
                          <a:prstGeom prst="rect"/>
                          <a:ln/>
                        </pic:spPr>
                      </pic:pic>
                    </a:graphicData>
                  </a:graphic>
                </wp:inline>
              </w:drawing>
            </w:r>
            <w:r w:rsidDel="00000000" w:rsidR="00000000" w:rsidRPr="00000000">
              <w:rPr>
                <w:rtl w:val="0"/>
              </w:rPr>
              <w:t xml:space="preserve"> 835201_ 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F">
            <w:pPr>
              <w:widowControl w:val="0"/>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3F0">
            <w:pPr>
              <w:widowControl w:val="0"/>
              <w:rPr>
                <w:b w:val="1"/>
                <w:color w:val="999999"/>
              </w:rPr>
            </w:pPr>
            <w:r w:rsidDel="00000000" w:rsidR="00000000" w:rsidRPr="00000000">
              <w:rPr>
                <w:color w:val="999999"/>
                <w:rtl w:val="0"/>
              </w:rPr>
              <w:t xml:space="preserve">Retroalimentación:</w:t>
            </w:r>
            <w:r w:rsidDel="00000000" w:rsidR="00000000" w:rsidRPr="00000000">
              <w:rPr>
                <w:rtl w:val="0"/>
              </w:rPr>
              <w:t xml:space="preserve"> ¡Incorrecto! El análisis de los resultados es la principal herramienta para garantizar altos niveles de calidad en los productos mobiliarios.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rPr>
                <w:color w:val="999999"/>
              </w:rPr>
            </w:pPr>
            <w:r w:rsidDel="00000000" w:rsidR="00000000" w:rsidRPr="00000000">
              <w:rPr>
                <w:b w:val="1"/>
                <w:color w:val="ff0000"/>
                <w:rtl w:val="0"/>
              </w:rPr>
              <w:t xml:space="preserve">Falso</w:t>
            </w:r>
            <w:r w:rsidDel="00000000" w:rsidR="00000000" w:rsidRPr="00000000">
              <w:rPr>
                <w:color w:val="ff0000"/>
                <w:rtl w:val="0"/>
              </w:rPr>
              <w:t xml:space="preserve"> </w:t>
            </w:r>
            <w:r w:rsidDel="00000000" w:rsidR="00000000" w:rsidRPr="00000000">
              <w:rPr>
                <w:color w:val="999999"/>
                <w:rtl w:val="0"/>
              </w:rPr>
              <w:t xml:space="preserve">(correcto)</w:t>
            </w:r>
          </w:p>
          <w:p w:rsidR="00000000" w:rsidDel="00000000" w:rsidP="00000000" w:rsidRDefault="00000000" w:rsidRPr="00000000" w14:paraId="000003F3">
            <w:pPr>
              <w:widowControl w:val="0"/>
              <w:rPr>
                <w:color w:val="999999"/>
              </w:rPr>
            </w:pPr>
            <w:r w:rsidDel="00000000" w:rsidR="00000000" w:rsidRPr="00000000">
              <w:rPr>
                <w:color w:val="999999"/>
                <w:rtl w:val="0"/>
              </w:rPr>
              <w:t xml:space="preserve">Retroalimentación: </w:t>
            </w:r>
            <w:r w:rsidDel="00000000" w:rsidR="00000000" w:rsidRPr="00000000">
              <w:rPr>
                <w:rtl w:val="0"/>
              </w:rPr>
              <w:t xml:space="preserve">¡Correcto! El análisis de los resultados es la principal herramienta para garantizar altos niveles de calidad en los productos mobiliarios.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4">
            <w:pPr>
              <w:spacing w:after="120" w:lineRule="auto"/>
              <w:rPr>
                <w:b w:val="1"/>
                <w:color w:val="999999"/>
              </w:rPr>
            </w:pPr>
            <w:r w:rsidDel="00000000" w:rsidR="00000000" w:rsidRPr="00000000">
              <w:rPr>
                <w:rtl w:val="0"/>
              </w:rPr>
              <w:t xml:space="preserve">El plástico reciclado no se utiliza en la elaboración de mobiliario.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rPr/>
            </w:pPr>
            <w:r w:rsidDel="00000000" w:rsidR="00000000" w:rsidRPr="00000000">
              <w:rPr/>
              <w:drawing>
                <wp:inline distB="0" distT="0" distL="0" distR="0">
                  <wp:extent cx="1317625" cy="922020"/>
                  <wp:effectExtent b="0" l="0" r="0" t="0"/>
                  <wp:docPr id="821" name="image98.jpg"/>
                  <a:graphic>
                    <a:graphicData uri="http://schemas.openxmlformats.org/drawingml/2006/picture">
                      <pic:pic>
                        <pic:nvPicPr>
                          <pic:cNvPr id="0" name="image98.jpg"/>
                          <pic:cNvPicPr preferRelativeResize="0"/>
                        </pic:nvPicPr>
                        <pic:blipFill>
                          <a:blip r:embed="rId145"/>
                          <a:srcRect b="0" l="0" r="0" t="0"/>
                          <a:stretch>
                            <a:fillRect/>
                          </a:stretch>
                        </pic:blipFill>
                        <pic:spPr>
                          <a:xfrm>
                            <a:off x="0" y="0"/>
                            <a:ext cx="1317625" cy="922020"/>
                          </a:xfrm>
                          <a:prstGeom prst="rect"/>
                          <a:ln/>
                        </pic:spPr>
                      </pic:pic>
                    </a:graphicData>
                  </a:graphic>
                </wp:inline>
              </w:drawing>
            </w:r>
            <w:r w:rsidDel="00000000" w:rsidR="00000000" w:rsidRPr="00000000">
              <w:rPr>
                <w:rtl w:val="0"/>
              </w:rPr>
              <w:t xml:space="preserve"> 835201_ i68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7">
            <w:pPr>
              <w:widowControl w:val="0"/>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3F8">
            <w:pPr>
              <w:widowControl w:val="0"/>
              <w:rPr>
                <w:b w:val="1"/>
                <w:color w:val="999999"/>
              </w:rPr>
            </w:pPr>
            <w:r w:rsidDel="00000000" w:rsidR="00000000" w:rsidRPr="00000000">
              <w:rPr>
                <w:color w:val="999999"/>
                <w:rtl w:val="0"/>
              </w:rPr>
              <w:t xml:space="preserve">Retroalimentación: </w:t>
            </w:r>
            <w:r w:rsidDel="00000000" w:rsidR="00000000" w:rsidRPr="00000000">
              <w:rPr>
                <w:rtl w:val="0"/>
              </w:rPr>
              <w:t xml:space="preserve">¡incorrecto! El plástico reciclado es una materia prima normalmente transformada en vigas para mecanizar similar a la madera.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rPr>
                <w:color w:val="999999"/>
              </w:rPr>
            </w:pPr>
            <w:r w:rsidDel="00000000" w:rsidR="00000000" w:rsidRPr="00000000">
              <w:rPr>
                <w:b w:val="1"/>
                <w:color w:val="ff0000"/>
                <w:rtl w:val="0"/>
              </w:rPr>
              <w:t xml:space="preserve">Falso</w:t>
            </w:r>
            <w:r w:rsidDel="00000000" w:rsidR="00000000" w:rsidRPr="00000000">
              <w:rPr>
                <w:color w:val="ff0000"/>
                <w:rtl w:val="0"/>
              </w:rPr>
              <w:t xml:space="preserve"> </w:t>
            </w:r>
            <w:r w:rsidDel="00000000" w:rsidR="00000000" w:rsidRPr="00000000">
              <w:rPr>
                <w:color w:val="999999"/>
                <w:rtl w:val="0"/>
              </w:rPr>
              <w:t xml:space="preserve">(correcto)</w:t>
            </w:r>
          </w:p>
          <w:p w:rsidR="00000000" w:rsidDel="00000000" w:rsidP="00000000" w:rsidRDefault="00000000" w:rsidRPr="00000000" w14:paraId="000003FB">
            <w:pPr>
              <w:widowControl w:val="0"/>
              <w:rPr>
                <w:b w:val="1"/>
                <w:color w:val="ff0000"/>
              </w:rPr>
            </w:pPr>
            <w:r w:rsidDel="00000000" w:rsidR="00000000" w:rsidRPr="00000000">
              <w:rPr>
                <w:color w:val="999999"/>
                <w:rtl w:val="0"/>
              </w:rPr>
              <w:t xml:space="preserve">Retroalimentación: </w:t>
            </w:r>
            <w:r w:rsidDel="00000000" w:rsidR="00000000" w:rsidRPr="00000000">
              <w:rPr>
                <w:rtl w:val="0"/>
              </w:rPr>
              <w:t xml:space="preserve">¡Correcto! El plástico reciclado es una materia prima normalmente transformado en vigas para mecanizar similar a la madera.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C">
            <w:pPr>
              <w:spacing w:after="120" w:lineRule="auto"/>
              <w:rPr/>
            </w:pPr>
            <w:r w:rsidDel="00000000" w:rsidR="00000000" w:rsidRPr="00000000">
              <w:rPr>
                <w:rtl w:val="0"/>
              </w:rPr>
              <w:t xml:space="preserve">El acero otorga la propiedad de robustez al mueble.</w:t>
            </w:r>
          </w:p>
          <w:p w:rsidR="00000000" w:rsidDel="00000000" w:rsidP="00000000" w:rsidRDefault="00000000" w:rsidRPr="00000000" w14:paraId="000003FD">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pPr>
            <w:r w:rsidDel="00000000" w:rsidR="00000000" w:rsidRPr="00000000">
              <w:rPr/>
              <w:drawing>
                <wp:inline distB="0" distT="0" distL="0" distR="0">
                  <wp:extent cx="1282065" cy="890905"/>
                  <wp:effectExtent b="0" l="0" r="0" t="0"/>
                  <wp:docPr id="820" name="image97.png"/>
                  <a:graphic>
                    <a:graphicData uri="http://schemas.openxmlformats.org/drawingml/2006/picture">
                      <pic:pic>
                        <pic:nvPicPr>
                          <pic:cNvPr id="0" name="image97.png"/>
                          <pic:cNvPicPr preferRelativeResize="0"/>
                        </pic:nvPicPr>
                        <pic:blipFill>
                          <a:blip r:embed="rId146"/>
                          <a:srcRect b="0" l="0" r="0" t="0"/>
                          <a:stretch>
                            <a:fillRect/>
                          </a:stretch>
                        </pic:blipFill>
                        <pic:spPr>
                          <a:xfrm>
                            <a:off x="0" y="0"/>
                            <a:ext cx="1282065" cy="890905"/>
                          </a:xfrm>
                          <a:prstGeom prst="rect"/>
                          <a:ln/>
                        </pic:spPr>
                      </pic:pic>
                    </a:graphicData>
                  </a:graphic>
                </wp:inline>
              </w:drawing>
            </w:r>
            <w:r w:rsidDel="00000000" w:rsidR="00000000" w:rsidRPr="00000000">
              <w:rPr>
                <w:rtl w:val="0"/>
              </w:rPr>
              <w:t xml:space="preserve"> 835201_ i69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0">
            <w:pPr>
              <w:widowControl w:val="0"/>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401">
            <w:pPr>
              <w:widowControl w:val="0"/>
              <w:rPr>
                <w:b w:val="1"/>
                <w:color w:val="999999"/>
              </w:rPr>
            </w:pPr>
            <w:r w:rsidDel="00000000" w:rsidR="00000000" w:rsidRPr="00000000">
              <w:rPr>
                <w:color w:val="999999"/>
                <w:rtl w:val="0"/>
              </w:rPr>
              <w:t xml:space="preserve">Retroalimentación: </w:t>
            </w:r>
            <w:r w:rsidDel="00000000" w:rsidR="00000000" w:rsidRPr="00000000">
              <w:rPr>
                <w:rtl w:val="0"/>
              </w:rPr>
              <w:t xml:space="preserve">¡Correcto! Además de robustez también trasmite la sensación de seguridad y durabilidad al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rPr>
                <w:color w:val="999999"/>
              </w:rPr>
            </w:pPr>
            <w:r w:rsidDel="00000000" w:rsidR="00000000" w:rsidRPr="00000000">
              <w:rPr>
                <w:b w:val="1"/>
                <w:color w:val="ff0000"/>
                <w:rtl w:val="0"/>
              </w:rPr>
              <w:t xml:space="preserve">Falso</w:t>
            </w:r>
            <w:r w:rsidDel="00000000" w:rsidR="00000000" w:rsidRPr="00000000">
              <w:rPr>
                <w:color w:val="ff0000"/>
                <w:rtl w:val="0"/>
              </w:rPr>
              <w:t xml:space="preserve"> </w:t>
            </w:r>
            <w:r w:rsidDel="00000000" w:rsidR="00000000" w:rsidRPr="00000000">
              <w:rPr>
                <w:color w:val="999999"/>
                <w:rtl w:val="0"/>
              </w:rPr>
              <w:t xml:space="preserve">(correcto)</w:t>
            </w:r>
          </w:p>
          <w:p w:rsidR="00000000" w:rsidDel="00000000" w:rsidP="00000000" w:rsidRDefault="00000000" w:rsidRPr="00000000" w14:paraId="00000404">
            <w:pPr>
              <w:widowControl w:val="0"/>
              <w:rPr>
                <w:color w:val="999999"/>
              </w:rPr>
            </w:pPr>
            <w:r w:rsidDel="00000000" w:rsidR="00000000" w:rsidRPr="00000000">
              <w:rPr>
                <w:color w:val="999999"/>
                <w:rtl w:val="0"/>
              </w:rPr>
              <w:t xml:space="preserve">Retroalimentación: </w:t>
            </w:r>
            <w:r w:rsidDel="00000000" w:rsidR="00000000" w:rsidRPr="00000000">
              <w:rPr>
                <w:rtl w:val="0"/>
              </w:rPr>
              <w:t xml:space="preserve">¡Incorrecto! Además de robustez también trasmite la sensación de seguridad y durabilidad al cliente.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5">
            <w:pPr>
              <w:widowControl w:val="0"/>
              <w:rPr>
                <w:b w:val="1"/>
                <w:color w:val="999999"/>
              </w:rPr>
            </w:pPr>
            <w:r w:rsidDel="00000000" w:rsidR="00000000" w:rsidRPr="00000000">
              <w:rPr>
                <w:rtl w:val="0"/>
              </w:rPr>
              <w:t xml:space="preserve">Uno a uno (1 a 1) es una relación de escala estudiada en esta unidad.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rPr/>
            </w:pPr>
            <w:r w:rsidDel="00000000" w:rsidR="00000000" w:rsidRPr="00000000">
              <w:rPr/>
              <w:drawing>
                <wp:inline distB="0" distT="0" distL="0" distR="0">
                  <wp:extent cx="2076447" cy="1455337"/>
                  <wp:effectExtent b="0" l="0" r="0" t="0"/>
                  <wp:docPr descr="Marketing team. Group of young modern people in smart casual wear discussing something while working in the creative office              " id="817" name="image95.jpg"/>
                  <a:graphic>
                    <a:graphicData uri="http://schemas.openxmlformats.org/drawingml/2006/picture">
                      <pic:pic>
                        <pic:nvPicPr>
                          <pic:cNvPr descr="Marketing team. Group of young modern people in smart casual wear discussing something while working in the creative office              " id="0" name="image95.jpg"/>
                          <pic:cNvPicPr preferRelativeResize="0"/>
                        </pic:nvPicPr>
                        <pic:blipFill>
                          <a:blip r:embed="rId147"/>
                          <a:srcRect b="0" l="0" r="0" t="0"/>
                          <a:stretch>
                            <a:fillRect/>
                          </a:stretch>
                        </pic:blipFill>
                        <pic:spPr>
                          <a:xfrm>
                            <a:off x="0" y="0"/>
                            <a:ext cx="2076447" cy="1455337"/>
                          </a:xfrm>
                          <a:prstGeom prst="rect"/>
                          <a:ln/>
                        </pic:spPr>
                      </pic:pic>
                    </a:graphicData>
                  </a:graphic>
                </wp:inline>
              </w:drawing>
            </w:r>
            <w:r w:rsidDel="00000000" w:rsidR="00000000" w:rsidRPr="00000000">
              <w:rPr>
                <w:rtl w:val="0"/>
              </w:rPr>
              <w:t xml:space="preserve">  835201_ i70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8">
            <w:pPr>
              <w:widowControl w:val="0"/>
              <w:rPr>
                <w:b w:val="1"/>
                <w:color w:val="999999"/>
              </w:rPr>
            </w:pPr>
            <w:r w:rsidDel="00000000" w:rsidR="00000000" w:rsidRPr="00000000">
              <w:rPr>
                <w:b w:val="1"/>
                <w:color w:val="999999"/>
                <w:rtl w:val="0"/>
              </w:rPr>
              <w:t xml:space="preserve">Verdadero</w:t>
            </w:r>
          </w:p>
          <w:p w:rsidR="00000000" w:rsidDel="00000000" w:rsidP="00000000" w:rsidRDefault="00000000" w:rsidRPr="00000000" w14:paraId="00000409">
            <w:pPr>
              <w:widowControl w:val="0"/>
              <w:rPr>
                <w:b w:val="1"/>
                <w:color w:val="999999"/>
              </w:rPr>
            </w:pPr>
            <w:r w:rsidDel="00000000" w:rsidR="00000000" w:rsidRPr="00000000">
              <w:rPr>
                <w:color w:val="999999"/>
                <w:rtl w:val="0"/>
              </w:rPr>
              <w:t xml:space="preserve">Retroalimentación: </w:t>
            </w:r>
            <w:r w:rsidDel="00000000" w:rsidR="00000000" w:rsidRPr="00000000">
              <w:rPr>
                <w:rtl w:val="0"/>
              </w:rPr>
              <w:t xml:space="preserve">¡Incorrecto! Es una estrategia de segmentación personalizada, está dirigida específicamente a clientes individuales.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rPr>
                <w:color w:val="999999"/>
              </w:rPr>
            </w:pPr>
            <w:r w:rsidDel="00000000" w:rsidR="00000000" w:rsidRPr="00000000">
              <w:rPr>
                <w:b w:val="1"/>
                <w:color w:val="ff0000"/>
                <w:rtl w:val="0"/>
              </w:rPr>
              <w:t xml:space="preserve">Falso</w:t>
            </w:r>
            <w:r w:rsidDel="00000000" w:rsidR="00000000" w:rsidRPr="00000000">
              <w:rPr>
                <w:color w:val="ff0000"/>
                <w:rtl w:val="0"/>
              </w:rPr>
              <w:t xml:space="preserve"> </w:t>
            </w:r>
            <w:r w:rsidDel="00000000" w:rsidR="00000000" w:rsidRPr="00000000">
              <w:rPr>
                <w:color w:val="999999"/>
                <w:rtl w:val="0"/>
              </w:rPr>
              <w:t xml:space="preserve">(correcto)</w:t>
            </w:r>
          </w:p>
          <w:p w:rsidR="00000000" w:rsidDel="00000000" w:rsidP="00000000" w:rsidRDefault="00000000" w:rsidRPr="00000000" w14:paraId="0000040C">
            <w:pPr>
              <w:widowControl w:val="0"/>
              <w:rPr>
                <w:b w:val="1"/>
                <w:color w:val="ff0000"/>
              </w:rPr>
            </w:pPr>
            <w:r w:rsidDel="00000000" w:rsidR="00000000" w:rsidRPr="00000000">
              <w:rPr>
                <w:color w:val="999999"/>
                <w:rtl w:val="0"/>
              </w:rPr>
              <w:t xml:space="preserve">Retroalimentación: </w:t>
            </w:r>
            <w:r w:rsidDel="00000000" w:rsidR="00000000" w:rsidRPr="00000000">
              <w:rPr>
                <w:rtl w:val="0"/>
              </w:rPr>
              <w:t xml:space="preserve">¡Correcto! Es una estrategia de segmentación personalizada, está dirigida específicamente a clientes individuales</w:t>
            </w:r>
            <w:r w:rsidDel="00000000" w:rsidR="00000000" w:rsidRPr="00000000">
              <w:rPr>
                <w:i w:val="1"/>
                <w:rtl w:val="0"/>
              </w:rPr>
              <w:t xml:space="preserve">.</w:t>
            </w:r>
            <w:r w:rsidDel="00000000" w:rsidR="00000000" w:rsidRPr="00000000">
              <w:rPr>
                <w:rtl w:val="0"/>
              </w:rPr>
            </w:r>
          </w:p>
        </w:tc>
      </w:tr>
    </w:tbl>
    <w:p w:rsidR="00000000" w:rsidDel="00000000" w:rsidP="00000000" w:rsidRDefault="00000000" w:rsidRPr="00000000" w14:paraId="0000040D">
      <w:pPr>
        <w:spacing w:after="120" w:line="240" w:lineRule="auto"/>
        <w:ind w:left="720" w:hanging="720"/>
        <w:rPr>
          <w:color w:val="808080"/>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rtl w:val="0"/>
        </w:rPr>
      </w:r>
    </w:p>
    <w:p w:rsidR="00000000" w:rsidDel="00000000" w:rsidP="00000000" w:rsidRDefault="00000000" w:rsidRPr="00000000" w14:paraId="00000410">
      <w:pPr>
        <w:rPr>
          <w:b w:val="1"/>
        </w:rPr>
      </w:pPr>
      <w:r w:rsidDel="00000000" w:rsidR="00000000" w:rsidRPr="00000000">
        <w:rPr>
          <w:rtl w:val="0"/>
        </w:rPr>
      </w:r>
    </w:p>
    <w:p w:rsidR="00000000" w:rsidDel="00000000" w:rsidP="00000000" w:rsidRDefault="00000000" w:rsidRPr="00000000" w14:paraId="00000411">
      <w:pPr>
        <w:rPr>
          <w:b w:val="1"/>
        </w:rPr>
      </w:pPr>
      <w:r w:rsidDel="00000000" w:rsidR="00000000" w:rsidRPr="00000000">
        <w:rPr>
          <w:rtl w:val="0"/>
        </w:rPr>
      </w:r>
    </w:p>
    <w:p w:rsidR="00000000" w:rsidDel="00000000" w:rsidP="00000000" w:rsidRDefault="00000000" w:rsidRPr="00000000" w14:paraId="00000412">
      <w:pPr>
        <w:rPr>
          <w:b w:val="1"/>
        </w:rPr>
      </w:pPr>
      <w:r w:rsidDel="00000000" w:rsidR="00000000" w:rsidRPr="00000000">
        <w:rPr>
          <w:rtl w:val="0"/>
        </w:rPr>
      </w:r>
    </w:p>
    <w:p w:rsidR="00000000" w:rsidDel="00000000" w:rsidP="00000000" w:rsidRDefault="00000000" w:rsidRPr="00000000" w14:paraId="00000413">
      <w:pPr>
        <w:rPr>
          <w:b w:val="1"/>
        </w:rPr>
      </w:pPr>
      <w:r w:rsidDel="00000000" w:rsidR="00000000" w:rsidRPr="00000000">
        <w:rPr>
          <w:rtl w:val="0"/>
        </w:rPr>
      </w:r>
    </w:p>
    <w:p w:rsidR="00000000" w:rsidDel="00000000" w:rsidP="00000000" w:rsidRDefault="00000000" w:rsidRPr="00000000" w14:paraId="00000414">
      <w:pPr>
        <w:rPr>
          <w:b w:val="1"/>
        </w:rPr>
      </w:pPr>
      <w:r w:rsidDel="00000000" w:rsidR="00000000" w:rsidRPr="00000000">
        <w:rPr>
          <w:rtl w:val="0"/>
        </w:rPr>
      </w:r>
    </w:p>
    <w:p w:rsidR="00000000" w:rsidDel="00000000" w:rsidP="00000000" w:rsidRDefault="00000000" w:rsidRPr="00000000" w14:paraId="00000415">
      <w:pPr>
        <w:rPr>
          <w:b w:val="1"/>
        </w:rPr>
      </w:pPr>
      <w:r w:rsidDel="00000000" w:rsidR="00000000" w:rsidRPr="00000000">
        <w:rPr>
          <w:b w:val="1"/>
          <w:rtl w:val="0"/>
        </w:rPr>
        <w:t xml:space="preserve">Material complementario </w:t>
      </w:r>
    </w:p>
    <w:p w:rsidR="00000000" w:rsidDel="00000000" w:rsidP="00000000" w:rsidRDefault="00000000" w:rsidRPr="00000000" w14:paraId="00000416">
      <w:pPr>
        <w:rPr>
          <w:b w:val="1"/>
        </w:rPr>
      </w:pPr>
      <w:r w:rsidDel="00000000" w:rsidR="00000000" w:rsidRPr="00000000">
        <w:rPr>
          <w:rtl w:val="0"/>
        </w:rPr>
      </w:r>
    </w:p>
    <w:p w:rsidR="00000000" w:rsidDel="00000000" w:rsidP="00000000" w:rsidRDefault="00000000" w:rsidRPr="00000000" w14:paraId="00000417">
      <w:pPr>
        <w:spacing w:after="120" w:line="240" w:lineRule="auto"/>
        <w:rPr/>
      </w:pPr>
      <w:bookmarkStart w:colFirst="0" w:colLast="0" w:name="_heading=h.1t3h5sf" w:id="12"/>
      <w:bookmarkEnd w:id="12"/>
      <w:r w:rsidDel="00000000" w:rsidR="00000000" w:rsidRPr="00000000">
        <w:rPr>
          <w:rtl w:val="0"/>
        </w:rPr>
      </w:r>
    </w:p>
    <w:tbl>
      <w:tblPr>
        <w:tblStyle w:val="Table66"/>
        <w:tblW w:w="143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8"/>
        <w:gridCol w:w="3107"/>
        <w:gridCol w:w="4556"/>
        <w:gridCol w:w="4558"/>
        <w:tblGridChange w:id="0">
          <w:tblGrid>
            <w:gridCol w:w="2108"/>
            <w:gridCol w:w="3107"/>
            <w:gridCol w:w="4556"/>
            <w:gridCol w:w="4558"/>
          </w:tblGrid>
        </w:tblGridChange>
      </w:tblGrid>
      <w:tr>
        <w:trPr>
          <w:cantSplit w:val="0"/>
          <w:trHeight w:val="529"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18">
            <w:pPr>
              <w:widowControl w:val="0"/>
              <w:spacing w:after="120" w:lineRule="auto"/>
              <w:rPr/>
            </w:pPr>
            <w:r w:rsidDel="00000000" w:rsidR="00000000" w:rsidRPr="00000000">
              <w:rPr>
                <w:rtl w:val="0"/>
              </w:rPr>
              <w:t xml:space="preserve">Tipo de recurso</w:t>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19">
            <w:pPr>
              <w:pStyle w:val="Title"/>
              <w:widowControl w:val="0"/>
              <w:spacing w:after="120" w:lineRule="auto"/>
              <w:jc w:val="center"/>
              <w:rPr>
                <w:sz w:val="22"/>
                <w:szCs w:val="22"/>
              </w:rPr>
            </w:pPr>
            <w:r w:rsidDel="00000000" w:rsidR="00000000" w:rsidRPr="00000000">
              <w:rPr>
                <w:sz w:val="22"/>
                <w:szCs w:val="22"/>
                <w:rtl w:val="0"/>
              </w:rPr>
              <w:t xml:space="preserve">Material complementario</w:t>
            </w:r>
          </w:p>
        </w:tc>
      </w:tr>
      <w:tr>
        <w:trPr>
          <w:cantSplit w:val="0"/>
          <w:trHeight w:val="35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C">
            <w:pPr>
              <w:widowControl w:val="0"/>
              <w:spacing w:after="120" w:lineRule="auto"/>
              <w:jc w:val="center"/>
              <w:rPr/>
            </w:pPr>
            <w:bookmarkStart w:colFirst="0" w:colLast="0" w:name="_heading=h.4d34og8" w:id="13"/>
            <w:bookmarkEnd w:id="13"/>
            <w:r w:rsidDel="00000000" w:rsidR="00000000" w:rsidRPr="00000000">
              <w:rPr>
                <w:rtl w:val="0"/>
              </w:rPr>
              <w:t xml:space="preserve">Tema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D">
            <w:pPr>
              <w:widowControl w:val="0"/>
              <w:spacing w:after="120" w:lineRule="auto"/>
              <w:jc w:val="center"/>
              <w:rPr/>
            </w:pPr>
            <w:r w:rsidDel="00000000" w:rsidR="00000000" w:rsidRPr="00000000">
              <w:rPr>
                <w:rtl w:val="0"/>
              </w:rPr>
              <w:t xml:space="preserve">Referencia APA del material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E">
            <w:pPr>
              <w:widowControl w:val="0"/>
              <w:spacing w:after="120" w:lineRule="auto"/>
              <w:jc w:val="center"/>
              <w:rPr/>
            </w:pPr>
            <w:r w:rsidDel="00000000" w:rsidR="00000000" w:rsidRPr="00000000">
              <w:rPr>
                <w:rtl w:val="0"/>
              </w:rPr>
              <w:t xml:space="preserve">Tipo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F">
            <w:pPr>
              <w:widowControl w:val="0"/>
              <w:spacing w:after="120" w:lineRule="auto"/>
              <w:jc w:val="center"/>
              <w:rPr/>
            </w:pPr>
            <w:r w:rsidDel="00000000" w:rsidR="00000000" w:rsidRPr="00000000">
              <w:rPr>
                <w:rtl w:val="0"/>
              </w:rPr>
              <w:t xml:space="preserve">Enlace</w:t>
            </w:r>
          </w:p>
        </w:tc>
      </w:tr>
      <w:tr>
        <w:trPr>
          <w:cantSplit w:val="0"/>
          <w:trHeight w:val="104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0">
            <w:pPr>
              <w:widowControl w:val="0"/>
              <w:spacing w:after="120" w:lineRule="auto"/>
              <w:rPr>
                <w:color w:val="b7b7b7"/>
              </w:rPr>
            </w:pPr>
            <w:r w:rsidDel="00000000" w:rsidR="00000000" w:rsidRPr="00000000">
              <w:rPr>
                <w:rtl w:val="0"/>
              </w:rPr>
              <w:t xml:space="preserve">Dibujo técnico, elementos y herramientas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widowControl w:val="0"/>
              <w:spacing w:after="120" w:lineRule="auto"/>
              <w:rPr/>
            </w:pPr>
            <w:r w:rsidDel="00000000" w:rsidR="00000000" w:rsidRPr="00000000">
              <w:rPr>
                <w:rtl w:val="0"/>
              </w:rPr>
              <w:t xml:space="preserve">Departamento de Tecnología IES (2019) Tema 2 </w:t>
            </w:r>
            <w:r w:rsidDel="00000000" w:rsidR="00000000" w:rsidRPr="00000000">
              <w:rPr>
                <w:i w:val="1"/>
                <w:rtl w:val="0"/>
              </w:rPr>
              <w:t xml:space="preserve">Expresión gráfica y dibujo técnico</w:t>
            </w:r>
            <w:r w:rsidDel="00000000" w:rsidR="00000000" w:rsidRPr="00000000">
              <w:rPr>
                <w:rtl w:val="0"/>
              </w:rPr>
              <w:t xml:space="preserve">. </w:t>
            </w:r>
          </w:p>
          <w:p w:rsidR="00000000" w:rsidDel="00000000" w:rsidP="00000000" w:rsidRDefault="00000000" w:rsidRPr="00000000" w14:paraId="00000422">
            <w:pPr>
              <w:widowControl w:val="0"/>
              <w:spacing w:after="12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widowControl w:val="0"/>
              <w:spacing w:after="120" w:lineRule="auto"/>
              <w:rPr/>
            </w:pPr>
            <w:r w:rsidDel="00000000" w:rsidR="00000000" w:rsidRPr="00000000">
              <w:rPr>
                <w:rtl w:val="0"/>
              </w:rPr>
              <w:t xml:space="preserve">Documento que reúne el compendio de elementos y normas que hacen parte del dibujo técnico.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widowControl w:val="0"/>
              <w:spacing w:after="120" w:lineRule="auto"/>
              <w:rPr/>
            </w:pPr>
            <w:hyperlink r:id="rId148">
              <w:r w:rsidDel="00000000" w:rsidR="00000000" w:rsidRPr="00000000">
                <w:rPr>
                  <w:color w:val="1155cc"/>
                  <w:u w:val="single"/>
                  <w:rtl w:val="0"/>
                </w:rPr>
                <w:t xml:space="preserve">https://www3.gobiernodecanarias.org/medusa/ecoblog/dtrugar/files/2019/11/02-expresion-grafica-y-dibujo-tecnico.pdf</w:t>
              </w:r>
            </w:hyperlink>
            <w:r w:rsidDel="00000000" w:rsidR="00000000" w:rsidRPr="00000000">
              <w:rPr>
                <w:rtl w:val="0"/>
              </w:rPr>
            </w:r>
          </w:p>
          <w:p w:rsidR="00000000" w:rsidDel="00000000" w:rsidP="00000000" w:rsidRDefault="00000000" w:rsidRPr="00000000" w14:paraId="00000425">
            <w:pPr>
              <w:widowControl w:val="0"/>
              <w:spacing w:after="120" w:lineRule="auto"/>
              <w:rPr/>
            </w:pPr>
            <w:r w:rsidDel="00000000" w:rsidR="00000000" w:rsidRPr="00000000">
              <w:rPr>
                <w:rtl w:val="0"/>
              </w:rPr>
            </w:r>
          </w:p>
        </w:tc>
      </w:tr>
      <w:tr>
        <w:trPr>
          <w:cantSplit w:val="0"/>
          <w:trHeight w:val="12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widowControl w:val="0"/>
              <w:spacing w:after="120" w:lineRule="auto"/>
              <w:rPr>
                <w:color w:val="b7b7b7"/>
              </w:rPr>
            </w:pPr>
            <w:r w:rsidDel="00000000" w:rsidR="00000000" w:rsidRPr="00000000">
              <w:rPr>
                <w:rtl w:val="0"/>
              </w:rPr>
              <w:t xml:space="preserve">Geometría básica e introducción al sketch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widowControl w:val="0"/>
              <w:spacing w:after="120" w:lineRule="auto"/>
              <w:rPr>
                <w:color w:val="b7b7b7"/>
              </w:rPr>
            </w:pPr>
            <w:r w:rsidDel="00000000" w:rsidR="00000000" w:rsidRPr="00000000">
              <w:rPr>
                <w:rtl w:val="0"/>
              </w:rPr>
              <w:t xml:space="preserve">Marín, M. (2013).</w:t>
            </w:r>
            <w:r w:rsidDel="00000000" w:rsidR="00000000" w:rsidRPr="00000000">
              <w:rPr>
                <w:i w:val="1"/>
                <w:rtl w:val="0"/>
              </w:rPr>
              <w:t xml:space="preserve"> Guía práctica de geometría área y perímetro de figuras</w:t>
            </w:r>
            <w:r w:rsidDel="00000000" w:rsidR="00000000" w:rsidRPr="00000000">
              <w:rPr>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widowControl w:val="0"/>
              <w:spacing w:after="120" w:lineRule="auto"/>
              <w:rPr/>
            </w:pPr>
            <w:r w:rsidDel="00000000" w:rsidR="00000000" w:rsidRPr="00000000">
              <w:rPr>
                <w:rtl w:val="0"/>
              </w:rPr>
              <w:t xml:space="preserve">Guía para el estudio y manejo de figuras geométricas planas, propiedades y ejercicios.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widowControl w:val="0"/>
              <w:spacing w:after="120" w:lineRule="auto"/>
              <w:rPr/>
            </w:pPr>
            <w:hyperlink r:id="rId149">
              <w:r w:rsidDel="00000000" w:rsidR="00000000" w:rsidRPr="00000000">
                <w:rPr>
                  <w:color w:val="0000ff"/>
                  <w:u w:val="single"/>
                  <w:rtl w:val="0"/>
                </w:rPr>
                <w:t xml:space="preserve">https://lasmatematicasgaitanistas.files.wordpress.com/2020/03/guc3ada-de-geometrc3ada-c3a1rea-y-perc3admetro-3.pdf</w:t>
              </w:r>
            </w:hyperlink>
            <w:r w:rsidDel="00000000" w:rsidR="00000000" w:rsidRPr="00000000">
              <w:rPr>
                <w:rtl w:val="0"/>
              </w:rPr>
            </w:r>
          </w:p>
        </w:tc>
      </w:tr>
      <w:tr>
        <w:trPr>
          <w:cantSplit w:val="0"/>
          <w:trHeight w:val="104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A">
            <w:pPr>
              <w:widowControl w:val="0"/>
              <w:spacing w:after="120" w:lineRule="auto"/>
              <w:rPr/>
            </w:pPr>
            <w:r w:rsidDel="00000000" w:rsidR="00000000" w:rsidRPr="00000000">
              <w:rPr>
                <w:rtl w:val="0"/>
              </w:rPr>
              <w:t xml:space="preserve">Dibujo con perspectivas, utilización de uno y más puntos de fuga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widowControl w:val="0"/>
              <w:spacing w:after="120" w:lineRule="auto"/>
              <w:rPr/>
            </w:pPr>
            <w:r w:rsidDel="00000000" w:rsidR="00000000" w:rsidRPr="00000000">
              <w:rPr>
                <w:rtl w:val="0"/>
              </w:rPr>
              <w:t xml:space="preserve">Way, M. Omega (1991) </w:t>
            </w:r>
            <w:r w:rsidDel="00000000" w:rsidR="00000000" w:rsidRPr="00000000">
              <w:rPr>
                <w:i w:val="1"/>
                <w:rtl w:val="0"/>
              </w:rPr>
              <w:t xml:space="preserve">La perspectiva en el dibujo</w:t>
            </w: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widowControl w:val="0"/>
              <w:spacing w:after="120" w:lineRule="auto"/>
              <w:rPr/>
            </w:pPr>
            <w:r w:rsidDel="00000000" w:rsidR="00000000" w:rsidRPr="00000000">
              <w:rPr>
                <w:rtl w:val="0"/>
              </w:rPr>
              <w:t xml:space="preserve">Guía para el dibujo con perspectiva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widowControl w:val="0"/>
              <w:spacing w:after="120" w:lineRule="auto"/>
              <w:rPr/>
            </w:pPr>
            <w:hyperlink r:id="rId150">
              <w:r w:rsidDel="00000000" w:rsidR="00000000" w:rsidRPr="00000000">
                <w:rPr>
                  <w:color w:val="1155cc"/>
                  <w:u w:val="single"/>
                  <w:rtl w:val="0"/>
                </w:rPr>
                <w:t xml:space="preserve">https://docs.google.com/file/d/0B87HcjSh5WzccDJFTTR5NFBtVTg/edit?resourcekey=0-KpilTagDYiLSXod87s-daQ</w:t>
              </w:r>
            </w:hyperlink>
            <w:r w:rsidDel="00000000" w:rsidR="00000000" w:rsidRPr="00000000">
              <w:rPr>
                <w:rtl w:val="0"/>
              </w:rPr>
            </w:r>
          </w:p>
          <w:p w:rsidR="00000000" w:rsidDel="00000000" w:rsidP="00000000" w:rsidRDefault="00000000" w:rsidRPr="00000000" w14:paraId="0000042E">
            <w:pPr>
              <w:widowControl w:val="0"/>
              <w:spacing w:after="120" w:lineRule="auto"/>
              <w:rPr/>
            </w:pPr>
            <w:r w:rsidDel="00000000" w:rsidR="00000000" w:rsidRPr="00000000">
              <w:rPr>
                <w:rtl w:val="0"/>
              </w:rPr>
            </w:r>
          </w:p>
        </w:tc>
      </w:tr>
    </w:tbl>
    <w:p w:rsidR="00000000" w:rsidDel="00000000" w:rsidP="00000000" w:rsidRDefault="00000000" w:rsidRPr="00000000" w14:paraId="0000042F">
      <w:pPr>
        <w:rPr/>
      </w:pPr>
      <w:r w:rsidDel="00000000" w:rsidR="00000000" w:rsidRPr="00000000">
        <w:br w:type="page"/>
      </w:r>
      <w:r w:rsidDel="00000000" w:rsidR="00000000" w:rsidRPr="00000000">
        <w:rPr>
          <w:rtl w:val="0"/>
        </w:rPr>
      </w:r>
    </w:p>
    <w:tbl>
      <w:tblPr>
        <w:tblStyle w:val="Table67"/>
        <w:tblW w:w="1432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8"/>
        <w:gridCol w:w="3107"/>
        <w:gridCol w:w="4556"/>
        <w:gridCol w:w="4558"/>
        <w:tblGridChange w:id="0">
          <w:tblGrid>
            <w:gridCol w:w="2108"/>
            <w:gridCol w:w="3107"/>
            <w:gridCol w:w="4556"/>
            <w:gridCol w:w="4558"/>
          </w:tblGrid>
        </w:tblGridChange>
      </w:tblGrid>
      <w:tr>
        <w:trPr>
          <w:cantSplit w:val="0"/>
          <w:trHeight w:val="105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widowControl w:val="0"/>
              <w:spacing w:after="120" w:lineRule="auto"/>
              <w:rPr/>
            </w:pPr>
            <w:r w:rsidDel="00000000" w:rsidR="00000000" w:rsidRPr="00000000">
              <w:rPr>
                <w:rtl w:val="0"/>
              </w:rPr>
              <w:t xml:space="preserve">Dibujo de cuerpos con volumen, vistas e isométricos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widowControl w:val="0"/>
              <w:spacing w:after="120" w:lineRule="auto"/>
              <w:rPr/>
            </w:pPr>
            <w:r w:rsidDel="00000000" w:rsidR="00000000" w:rsidRPr="00000000">
              <w:rPr>
                <w:rtl w:val="0"/>
              </w:rPr>
              <w:t xml:space="preserve">Rodríguez, S. (2013) </w:t>
            </w:r>
            <w:r w:rsidDel="00000000" w:rsidR="00000000" w:rsidRPr="00000000">
              <w:rPr>
                <w:i w:val="1"/>
                <w:rtl w:val="0"/>
              </w:rPr>
              <w:t xml:space="preserve">Fórmulas de área y volumen de cuerpos geométricos.</w:t>
            </w:r>
            <w:r w:rsidDel="00000000" w:rsidR="00000000" w:rsidRPr="00000000">
              <w:rPr>
                <w:rtl w:val="0"/>
              </w:rPr>
              <w:t xml:space="preserve"> Recursos de una profesora de matemáticas de la enseñanza pública.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widowControl w:val="0"/>
              <w:spacing w:after="120" w:lineRule="auto"/>
              <w:rPr/>
            </w:pPr>
            <w:r w:rsidDel="00000000" w:rsidR="00000000" w:rsidRPr="00000000">
              <w:rPr>
                <w:rtl w:val="0"/>
              </w:rPr>
              <w:t xml:space="preserve">Fórmulas de área y volumen de cuerpos geométricos.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3">
            <w:pPr>
              <w:widowControl w:val="0"/>
              <w:spacing w:after="120" w:lineRule="auto"/>
              <w:rPr/>
            </w:pPr>
            <w:hyperlink r:id="rId151">
              <w:r w:rsidDel="00000000" w:rsidR="00000000" w:rsidRPr="00000000">
                <w:rPr>
                  <w:color w:val="1155cc"/>
                  <w:u w:val="single"/>
                  <w:rtl w:val="0"/>
                </w:rPr>
                <w:t xml:space="preserve">http://www.srbarreiro.es/Apuntes/DosESO/Geometria/TablaAreasVolumenes.pdf</w:t>
              </w:r>
            </w:hyperlink>
            <w:r w:rsidDel="00000000" w:rsidR="00000000" w:rsidRPr="00000000">
              <w:rPr>
                <w:rtl w:val="0"/>
              </w:rPr>
            </w:r>
          </w:p>
          <w:p w:rsidR="00000000" w:rsidDel="00000000" w:rsidP="00000000" w:rsidRDefault="00000000" w:rsidRPr="00000000" w14:paraId="00000434">
            <w:pPr>
              <w:widowControl w:val="0"/>
              <w:spacing w:after="120" w:lineRule="auto"/>
              <w:rPr/>
            </w:pPr>
            <w:r w:rsidDel="00000000" w:rsidR="00000000" w:rsidRPr="00000000">
              <w:rPr>
                <w:rtl w:val="0"/>
              </w:rPr>
            </w:r>
          </w:p>
        </w:tc>
      </w:tr>
      <w:tr>
        <w:trPr>
          <w:cantSplit w:val="0"/>
          <w:trHeight w:val="80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widowControl w:val="0"/>
              <w:spacing w:after="120" w:lineRule="auto"/>
              <w:rPr/>
            </w:pPr>
            <w:r w:rsidDel="00000000" w:rsidR="00000000" w:rsidRPr="00000000">
              <w:rPr>
                <w:rtl w:val="0"/>
              </w:rPr>
              <w:t xml:space="preserve">Cliente y mercado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6">
            <w:pPr>
              <w:widowControl w:val="0"/>
              <w:spacing w:after="120" w:lineRule="auto"/>
              <w:rPr/>
            </w:pPr>
            <w:r w:rsidDel="00000000" w:rsidR="00000000" w:rsidRPr="00000000">
              <w:rPr>
                <w:rtl w:val="0"/>
              </w:rPr>
              <w:t xml:space="preserve">Armstrong, G., Kotler, P. (2013) </w:t>
            </w:r>
            <w:r w:rsidDel="00000000" w:rsidR="00000000" w:rsidRPr="00000000">
              <w:rPr>
                <w:i w:val="1"/>
                <w:rtl w:val="0"/>
              </w:rPr>
              <w:t xml:space="preserve">Fundamentos del marketing</w:t>
            </w: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7">
            <w:pPr>
              <w:widowControl w:val="0"/>
              <w:spacing w:after="120" w:lineRule="auto"/>
              <w:rPr/>
            </w:pPr>
            <w:r w:rsidDel="00000000" w:rsidR="00000000" w:rsidRPr="00000000">
              <w:rPr>
                <w:rtl w:val="0"/>
              </w:rPr>
              <w:t xml:space="preserve">Libro de consulta.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widowControl w:val="0"/>
              <w:spacing w:after="120" w:lineRule="auto"/>
              <w:rPr/>
            </w:pPr>
            <w:hyperlink r:id="rId152">
              <w:r w:rsidDel="00000000" w:rsidR="00000000" w:rsidRPr="00000000">
                <w:rPr>
                  <w:color w:val="0000ff"/>
                  <w:u w:val="single"/>
                  <w:rtl w:val="0"/>
                </w:rPr>
                <w:t xml:space="preserve">https://frrq.cvg.utn.edu.ar/pluginfile.php/14584/mod_resource/content/1/Fundamentos%20del%20Marketing-Kotler.pdf</w:t>
              </w:r>
            </w:hyperlink>
            <w:r w:rsidDel="00000000" w:rsidR="00000000" w:rsidRPr="00000000">
              <w:rPr>
                <w:rtl w:val="0"/>
              </w:rPr>
            </w:r>
          </w:p>
          <w:p w:rsidR="00000000" w:rsidDel="00000000" w:rsidP="00000000" w:rsidRDefault="00000000" w:rsidRPr="00000000" w14:paraId="00000439">
            <w:pPr>
              <w:widowControl w:val="0"/>
              <w:spacing w:after="120" w:lineRule="auto"/>
              <w:rPr/>
            </w:pPr>
            <w:r w:rsidDel="00000000" w:rsidR="00000000" w:rsidRPr="00000000">
              <w:rPr>
                <w:rtl w:val="0"/>
              </w:rPr>
            </w:r>
          </w:p>
        </w:tc>
      </w:tr>
      <w:tr>
        <w:trPr>
          <w:cantSplit w:val="0"/>
          <w:trHeight w:val="93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widowControl w:val="0"/>
              <w:spacing w:after="120" w:lineRule="auto"/>
              <w:rPr/>
            </w:pPr>
            <w:r w:rsidDel="00000000" w:rsidR="00000000" w:rsidRPr="00000000">
              <w:rPr>
                <w:rtl w:val="0"/>
              </w:rPr>
              <w:t xml:space="preserve">Cliente y mercado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widowControl w:val="0"/>
              <w:spacing w:after="120" w:lineRule="auto"/>
              <w:rPr/>
            </w:pPr>
            <w:r w:rsidDel="00000000" w:rsidR="00000000" w:rsidRPr="00000000">
              <w:rPr>
                <w:rtl w:val="0"/>
              </w:rPr>
              <w:t xml:space="preserve">Universidad Nacional Autónoma de México, Facultad de contaduría y administración, División del sistema Universidad abierta. (2003) </w:t>
            </w:r>
            <w:r w:rsidDel="00000000" w:rsidR="00000000" w:rsidRPr="00000000">
              <w:rPr>
                <w:i w:val="1"/>
                <w:rtl w:val="0"/>
              </w:rPr>
              <w:t xml:space="preserve">Apuntes para la asignatura administración básica 1.</w:t>
            </w: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C">
            <w:pPr>
              <w:widowControl w:val="0"/>
              <w:spacing w:after="120" w:lineRule="auto"/>
              <w:rPr/>
            </w:pPr>
            <w:r w:rsidDel="00000000" w:rsidR="00000000" w:rsidRPr="00000000">
              <w:rPr>
                <w:rtl w:val="0"/>
              </w:rPr>
              <w:t xml:space="preserve">Tutorial.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widowControl w:val="0"/>
              <w:spacing w:after="120" w:lineRule="auto"/>
              <w:rPr/>
            </w:pPr>
            <w:hyperlink r:id="rId153">
              <w:r w:rsidDel="00000000" w:rsidR="00000000" w:rsidRPr="00000000">
                <w:rPr>
                  <w:color w:val="0000ff"/>
                  <w:u w:val="single"/>
                  <w:rtl w:val="0"/>
                </w:rPr>
                <w:t xml:space="preserve">http://fcasua.contad.unam.mx/apuntes/interiores/docs/98/1/admon_bas1.pdf</w:t>
              </w:r>
            </w:hyperlink>
            <w:r w:rsidDel="00000000" w:rsidR="00000000" w:rsidRPr="00000000">
              <w:rPr>
                <w:rtl w:val="0"/>
              </w:rPr>
            </w:r>
          </w:p>
          <w:p w:rsidR="00000000" w:rsidDel="00000000" w:rsidP="00000000" w:rsidRDefault="00000000" w:rsidRPr="00000000" w14:paraId="0000043E">
            <w:pPr>
              <w:widowControl w:val="0"/>
              <w:spacing w:after="120" w:lineRule="auto"/>
              <w:rPr/>
            </w:pPr>
            <w:r w:rsidDel="00000000" w:rsidR="00000000" w:rsidRPr="00000000">
              <w:rPr>
                <w:rtl w:val="0"/>
              </w:rPr>
            </w:r>
          </w:p>
        </w:tc>
      </w:tr>
      <w:tr>
        <w:trPr>
          <w:cantSplit w:val="0"/>
          <w:trHeight w:val="81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widowControl w:val="0"/>
              <w:spacing w:after="120" w:lineRule="auto"/>
              <w:rPr/>
            </w:pPr>
            <w:r w:rsidDel="00000000" w:rsidR="00000000" w:rsidRPr="00000000">
              <w:rPr>
                <w:rtl w:val="0"/>
              </w:rPr>
              <w:t xml:space="preserve">Ergonomía y anatomía básica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widowControl w:val="0"/>
              <w:spacing w:after="120" w:lineRule="auto"/>
              <w:rPr/>
            </w:pPr>
            <w:r w:rsidDel="00000000" w:rsidR="00000000" w:rsidRPr="00000000">
              <w:rPr>
                <w:rtl w:val="0"/>
              </w:rPr>
              <w:t xml:space="preserve">Iglesias, F. (s/f). </w:t>
            </w:r>
            <w:r w:rsidDel="00000000" w:rsidR="00000000" w:rsidRPr="00000000">
              <w:rPr>
                <w:i w:val="1"/>
                <w:rtl w:val="0"/>
              </w:rPr>
              <w:t xml:space="preserve">Ergonomía y Salud en los entornos de oficina.</w:t>
            </w: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1">
            <w:pPr>
              <w:widowControl w:val="0"/>
              <w:spacing w:after="120" w:lineRule="auto"/>
              <w:rPr/>
            </w:pPr>
            <w:r w:rsidDel="00000000" w:rsidR="00000000" w:rsidRPr="00000000">
              <w:rPr>
                <w:rtl w:val="0"/>
              </w:rPr>
              <w:t xml:space="preserve">Manual.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2">
            <w:pPr>
              <w:widowControl w:val="0"/>
              <w:spacing w:after="120" w:lineRule="auto"/>
              <w:rPr/>
            </w:pPr>
            <w:hyperlink r:id="rId154">
              <w:r w:rsidDel="00000000" w:rsidR="00000000" w:rsidRPr="00000000">
                <w:rPr>
                  <w:color w:val="0000ff"/>
                  <w:u w:val="single"/>
                  <w:rtl w:val="0"/>
                </w:rPr>
                <w:t xml:space="preserve">https://www.jmcprl.net/PUBLICACIONES/F06/ERGO%20OFICINA/Ergo%20Oficina.pdf</w:t>
              </w:r>
            </w:hyperlink>
            <w:r w:rsidDel="00000000" w:rsidR="00000000" w:rsidRPr="00000000">
              <w:rPr>
                <w:rtl w:val="0"/>
              </w:rPr>
            </w:r>
          </w:p>
          <w:p w:rsidR="00000000" w:rsidDel="00000000" w:rsidP="00000000" w:rsidRDefault="00000000" w:rsidRPr="00000000" w14:paraId="00000443">
            <w:pPr>
              <w:widowControl w:val="0"/>
              <w:spacing w:after="120" w:lineRule="auto"/>
              <w:rPr/>
            </w:pPr>
            <w:r w:rsidDel="00000000" w:rsidR="00000000" w:rsidRPr="00000000">
              <w:rPr>
                <w:rtl w:val="0"/>
              </w:rPr>
            </w:r>
          </w:p>
        </w:tc>
      </w:tr>
    </w:tbl>
    <w:p w:rsidR="00000000" w:rsidDel="00000000" w:rsidP="00000000" w:rsidRDefault="00000000" w:rsidRPr="00000000" w14:paraId="00000444">
      <w:pPr>
        <w:spacing w:after="120" w:line="240" w:lineRule="auto"/>
        <w:rPr/>
      </w:pPr>
      <w:r w:rsidDel="00000000" w:rsidR="00000000" w:rsidRPr="00000000">
        <w:rPr>
          <w:rtl w:val="0"/>
        </w:rPr>
      </w:r>
    </w:p>
    <w:p w:rsidR="00000000" w:rsidDel="00000000" w:rsidP="00000000" w:rsidRDefault="00000000" w:rsidRPr="00000000" w14:paraId="00000445">
      <w:pPr>
        <w:rPr>
          <w:b w:val="1"/>
        </w:rPr>
      </w:pPr>
      <w:bookmarkStart w:colFirst="0" w:colLast="0" w:name="_heading=h.2s8eyo1" w:id="14"/>
      <w:bookmarkEnd w:id="14"/>
      <w:r w:rsidDel="00000000" w:rsidR="00000000" w:rsidRPr="00000000">
        <w:rPr>
          <w:rtl w:val="0"/>
        </w:rPr>
      </w:r>
    </w:p>
    <w:p w:rsidR="00000000" w:rsidDel="00000000" w:rsidP="00000000" w:rsidRDefault="00000000" w:rsidRPr="00000000" w14:paraId="00000446">
      <w:pPr>
        <w:rPr>
          <w:b w:val="1"/>
        </w:rPr>
      </w:pPr>
      <w:r w:rsidDel="00000000" w:rsidR="00000000" w:rsidRPr="00000000">
        <w:rPr>
          <w:rtl w:val="0"/>
        </w:rPr>
      </w:r>
    </w:p>
    <w:p w:rsidR="00000000" w:rsidDel="00000000" w:rsidP="00000000" w:rsidRDefault="00000000" w:rsidRPr="00000000" w14:paraId="00000447">
      <w:pPr>
        <w:rPr>
          <w:b w:val="1"/>
        </w:rPr>
      </w:pPr>
      <w:r w:rsidDel="00000000" w:rsidR="00000000" w:rsidRPr="00000000">
        <w:rPr>
          <w:b w:val="1"/>
          <w:rtl w:val="0"/>
        </w:rPr>
        <w:t xml:space="preserve">Glosario</w:t>
      </w:r>
    </w:p>
    <w:p w:rsidR="00000000" w:rsidDel="00000000" w:rsidP="00000000" w:rsidRDefault="00000000" w:rsidRPr="00000000" w14:paraId="00000448">
      <w:pPr>
        <w:rPr/>
      </w:pPr>
      <w:r w:rsidDel="00000000" w:rsidR="00000000" w:rsidRPr="00000000">
        <w:rPr>
          <w:rtl w:val="0"/>
        </w:rPr>
      </w:r>
    </w:p>
    <w:tbl>
      <w:tblPr>
        <w:tblStyle w:val="Table6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3"/>
        <w:gridCol w:w="11579"/>
        <w:tblGridChange w:id="0">
          <w:tblGrid>
            <w:gridCol w:w="1833"/>
            <w:gridCol w:w="11579"/>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9">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A">
            <w:pPr>
              <w:pStyle w:val="Title"/>
              <w:jc w:val="center"/>
              <w:rPr>
                <w:sz w:val="22"/>
                <w:szCs w:val="22"/>
              </w:rPr>
            </w:pPr>
            <w:bookmarkStart w:colFirst="0" w:colLast="0" w:name="_heading=h.17dp8vu" w:id="15"/>
            <w:bookmarkEnd w:id="15"/>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widowControl w:val="0"/>
              <w:spacing w:after="120" w:lineRule="auto"/>
              <w:rPr>
                <w:highlight w:val="yellow"/>
              </w:rPr>
            </w:pPr>
            <w:r w:rsidDel="00000000" w:rsidR="00000000" w:rsidRPr="00000000">
              <w:rPr>
                <w:highlight w:val="yellow"/>
                <w:rtl w:val="0"/>
              </w:rPr>
              <w:t xml:space="preserve">Administración:</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spacing w:after="120" w:lineRule="auto"/>
              <w:rPr/>
            </w:pPr>
            <w:r w:rsidDel="00000000" w:rsidR="00000000" w:rsidRPr="00000000">
              <w:rPr>
                <w:highlight w:val="yellow"/>
                <w:rtl w:val="0"/>
              </w:rPr>
              <w:t xml:space="preserve">es la disciplina que estudia el uso óptimo de los recursos en una organización, empresa o negocio.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D">
            <w:pPr>
              <w:widowControl w:val="0"/>
              <w:spacing w:after="120" w:lineRule="auto"/>
              <w:rPr>
                <w:color w:val="b7b7b7"/>
              </w:rPr>
            </w:pPr>
            <w:r w:rsidDel="00000000" w:rsidR="00000000" w:rsidRPr="00000000">
              <w:rPr>
                <w:rtl w:val="0"/>
              </w:rPr>
              <w:t xml:space="preserve">Boceto: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spacing w:after="120" w:lineRule="auto"/>
              <w:rPr/>
            </w:pPr>
            <w:r w:rsidDel="00000000" w:rsidR="00000000" w:rsidRPr="00000000">
              <w:rPr>
                <w:rtl w:val="0"/>
              </w:rPr>
              <w:t xml:space="preserve">esquema o proyecto que contiene solamente los rasgos principales de una obra artística o técnica.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F">
            <w:pPr>
              <w:widowControl w:val="0"/>
              <w:spacing w:after="120" w:lineRule="auto"/>
              <w:rPr/>
            </w:pPr>
            <w:r w:rsidDel="00000000" w:rsidR="00000000" w:rsidRPr="00000000">
              <w:rPr>
                <w:rtl w:val="0"/>
              </w:rPr>
              <w:t xml:space="preserve">Cliente:</w:t>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spacing w:after="120" w:lineRule="auto"/>
              <w:rPr/>
            </w:pPr>
            <w:r w:rsidDel="00000000" w:rsidR="00000000" w:rsidRPr="00000000">
              <w:rPr>
                <w:rtl w:val="0"/>
              </w:rPr>
              <w:t xml:space="preserve">persona que compra en un establecimiento comercial o público, especialmente la que lo hace regularmente.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widowControl w:val="0"/>
              <w:spacing w:after="120" w:lineRule="auto"/>
              <w:rPr>
                <w:highlight w:val="yellow"/>
              </w:rPr>
            </w:pPr>
            <w:r w:rsidDel="00000000" w:rsidR="00000000" w:rsidRPr="00000000">
              <w:rPr>
                <w:highlight w:val="yellow"/>
                <w:rtl w:val="0"/>
              </w:rPr>
              <w:t xml:space="preserve">Convergencia:</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spacing w:after="120" w:lineRule="auto"/>
              <w:rPr/>
            </w:pPr>
            <w:r w:rsidDel="00000000" w:rsidR="00000000" w:rsidRPr="00000000">
              <w:rPr>
                <w:highlight w:val="yellow"/>
                <w:rtl w:val="0"/>
              </w:rPr>
              <w:t xml:space="preserve">unión de varias líneas en un punto.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3">
            <w:pPr>
              <w:widowControl w:val="0"/>
              <w:rPr>
                <w:color w:val="b7b7b7"/>
              </w:rPr>
            </w:pPr>
            <w:r w:rsidDel="00000000" w:rsidR="00000000" w:rsidRPr="00000000">
              <w:rPr>
                <w:rtl w:val="0"/>
              </w:rPr>
              <w:t xml:space="preserve">Cuantificar: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rPr>
                <w:color w:val="b7b7b7"/>
              </w:rPr>
            </w:pPr>
            <w:r w:rsidDel="00000000" w:rsidR="00000000" w:rsidRPr="00000000">
              <w:rPr>
                <w:rtl w:val="0"/>
              </w:rPr>
              <w:t xml:space="preserve">expresar numéricamente una magnitud.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5">
            <w:pPr>
              <w:widowControl w:val="0"/>
              <w:rPr>
                <w:highlight w:val="yellow"/>
              </w:rPr>
            </w:pPr>
            <w:r w:rsidDel="00000000" w:rsidR="00000000" w:rsidRPr="00000000">
              <w:rPr>
                <w:highlight w:val="yellow"/>
                <w:rtl w:val="0"/>
              </w:rPr>
              <w:t xml:space="preserve">Ergonomía:</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rPr/>
            </w:pPr>
            <w:r w:rsidDel="00000000" w:rsidR="00000000" w:rsidRPr="00000000">
              <w:rPr>
                <w:highlight w:val="yellow"/>
                <w:rtl w:val="0"/>
              </w:rPr>
              <w:t xml:space="preserve">estudia la relación que existe de un objeto, vehículo o herramientas con las condiciones y características físicas, anatómicas y psicológicas del que las va a usar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7">
            <w:pPr>
              <w:widowControl w:val="0"/>
              <w:rPr>
                <w:color w:val="b7b7b7"/>
              </w:rPr>
            </w:pPr>
            <w:r w:rsidDel="00000000" w:rsidR="00000000" w:rsidRPr="00000000">
              <w:rPr>
                <w:rtl w:val="0"/>
              </w:rPr>
              <w:t xml:space="preserve">Escala: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rPr>
                <w:color w:val="b7b7b7"/>
              </w:rPr>
            </w:pPr>
            <w:r w:rsidDel="00000000" w:rsidR="00000000" w:rsidRPr="00000000">
              <w:rPr>
                <w:rtl w:val="0"/>
              </w:rPr>
              <w:t xml:space="preserve">relación que existe entre las magnitudes que tiene un dibujo y las dimensiones reales del objeto. Se representa con un cociente (división) entre dos números, donde el numerador expresa una dimensión en el dibujo y el denominador, la correspondiente en la realidad.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rPr>
                <w:color w:val="b7b7b7"/>
              </w:rPr>
            </w:pPr>
            <w:r w:rsidDel="00000000" w:rsidR="00000000" w:rsidRPr="00000000">
              <w:rPr>
                <w:rtl w:val="0"/>
              </w:rPr>
              <w:t xml:space="preserve">Mercado: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rPr>
                <w:color w:val="b7b7b7"/>
              </w:rPr>
            </w:pPr>
            <w:r w:rsidDel="00000000" w:rsidR="00000000" w:rsidRPr="00000000">
              <w:rPr>
                <w:rtl w:val="0"/>
              </w:rPr>
              <w:t xml:space="preserve">conjunto de compradores potenciales de una mercancía o servicio.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widowControl w:val="0"/>
              <w:rPr>
                <w:color w:val="b7b7b7"/>
              </w:rPr>
            </w:pPr>
            <w:r w:rsidDel="00000000" w:rsidR="00000000" w:rsidRPr="00000000">
              <w:rPr>
                <w:rtl w:val="0"/>
              </w:rPr>
              <w:t xml:space="preserve">Resina: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rPr>
                <w:color w:val="b7b7b7"/>
              </w:rPr>
            </w:pPr>
            <w:r w:rsidDel="00000000" w:rsidR="00000000" w:rsidRPr="00000000">
              <w:rPr>
                <w:rtl w:val="0"/>
              </w:rPr>
              <w:t xml:space="preserve">sustancia orgánica de consistencia pastosa, pegajosa, transparente o translúcida, que se solidifica en contacto con el aire; es de origen vegetal o se obtiene artificialmente mediante reacciones de polimerización.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D">
            <w:pPr>
              <w:widowControl w:val="0"/>
              <w:rPr>
                <w:color w:val="b7b7b7"/>
              </w:rPr>
            </w:pPr>
            <w:r w:rsidDel="00000000" w:rsidR="00000000" w:rsidRPr="00000000">
              <w:rPr>
                <w:rtl w:val="0"/>
              </w:rPr>
              <w:t xml:space="preserve">Textura: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rPr>
                <w:color w:val="b7b7b7"/>
              </w:rPr>
            </w:pPr>
            <w:r w:rsidDel="00000000" w:rsidR="00000000" w:rsidRPr="00000000">
              <w:rPr>
                <w:rtl w:val="0"/>
              </w:rPr>
              <w:t xml:space="preserve">forma en que están entrelazadas las fibras de un tejido, lo que produce una sensación táctil o visual.</w:t>
            </w:r>
            <w:r w:rsidDel="00000000" w:rsidR="00000000" w:rsidRPr="00000000">
              <w:rPr>
                <w:rtl w:val="0"/>
              </w:rPr>
            </w:r>
          </w:p>
        </w:tc>
      </w:tr>
    </w:tbl>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b w:val="1"/>
          <w:color w:val="000000"/>
        </w:rPr>
      </w:pPr>
      <w:r w:rsidDel="00000000" w:rsidR="00000000" w:rsidRPr="00000000">
        <w:rPr>
          <w:rtl w:val="0"/>
        </w:rPr>
      </w:r>
    </w:p>
    <w:p w:rsidR="00000000" w:rsidDel="00000000" w:rsidP="00000000" w:rsidRDefault="00000000" w:rsidRPr="00000000" w14:paraId="00000461">
      <w:pPr>
        <w:rPr>
          <w:b w:val="1"/>
          <w:color w:val="000000"/>
        </w:rPr>
      </w:pPr>
      <w:r w:rsidDel="00000000" w:rsidR="00000000" w:rsidRPr="00000000">
        <w:rPr>
          <w:rtl w:val="0"/>
        </w:rPr>
      </w:r>
    </w:p>
    <w:p w:rsidR="00000000" w:rsidDel="00000000" w:rsidP="00000000" w:rsidRDefault="00000000" w:rsidRPr="00000000" w14:paraId="00000462">
      <w:pPr>
        <w:rPr>
          <w:b w:val="1"/>
          <w:color w:val="000000"/>
        </w:rPr>
      </w:pPr>
      <w:r w:rsidDel="00000000" w:rsidR="00000000" w:rsidRPr="00000000">
        <w:rPr>
          <w:rtl w:val="0"/>
        </w:rPr>
      </w:r>
    </w:p>
    <w:p w:rsidR="00000000" w:rsidDel="00000000" w:rsidP="00000000" w:rsidRDefault="00000000" w:rsidRPr="00000000" w14:paraId="00000463">
      <w:pPr>
        <w:rPr>
          <w:b w:val="1"/>
          <w:color w:val="000000"/>
        </w:rPr>
      </w:pPr>
      <w:r w:rsidDel="00000000" w:rsidR="00000000" w:rsidRPr="00000000">
        <w:rPr>
          <w:rtl w:val="0"/>
        </w:rPr>
      </w:r>
    </w:p>
    <w:p w:rsidR="00000000" w:rsidDel="00000000" w:rsidP="00000000" w:rsidRDefault="00000000" w:rsidRPr="00000000" w14:paraId="00000464">
      <w:pPr>
        <w:rPr>
          <w:b w:val="1"/>
          <w:color w:val="000000"/>
        </w:rPr>
      </w:pPr>
      <w:r w:rsidDel="00000000" w:rsidR="00000000" w:rsidRPr="00000000">
        <w:rPr>
          <w:rtl w:val="0"/>
        </w:rPr>
      </w:r>
    </w:p>
    <w:p w:rsidR="00000000" w:rsidDel="00000000" w:rsidP="00000000" w:rsidRDefault="00000000" w:rsidRPr="00000000" w14:paraId="00000465">
      <w:pPr>
        <w:rPr>
          <w:b w:val="1"/>
          <w:color w:val="000000"/>
        </w:rPr>
      </w:pPr>
      <w:r w:rsidDel="00000000" w:rsidR="00000000" w:rsidRPr="00000000">
        <w:rPr>
          <w:rtl w:val="0"/>
        </w:rPr>
      </w:r>
    </w:p>
    <w:p w:rsidR="00000000" w:rsidDel="00000000" w:rsidP="00000000" w:rsidRDefault="00000000" w:rsidRPr="00000000" w14:paraId="00000466">
      <w:pPr>
        <w:rPr>
          <w:b w:val="1"/>
          <w:color w:val="000000"/>
        </w:rPr>
      </w:pPr>
      <w:r w:rsidDel="00000000" w:rsidR="00000000" w:rsidRPr="00000000">
        <w:rPr>
          <w:rtl w:val="0"/>
        </w:rPr>
      </w:r>
    </w:p>
    <w:p w:rsidR="00000000" w:rsidDel="00000000" w:rsidP="00000000" w:rsidRDefault="00000000" w:rsidRPr="00000000" w14:paraId="00000467">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tbl>
      <w:tblPr>
        <w:tblStyle w:val="Table6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9">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A">
            <w:pPr>
              <w:pStyle w:val="Title"/>
              <w:jc w:val="center"/>
              <w:rPr>
                <w:sz w:val="22"/>
                <w:szCs w:val="22"/>
              </w:rPr>
            </w:pPr>
            <w:bookmarkStart w:colFirst="0" w:colLast="0" w:name="_heading=h.3rdcrjn" w:id="16"/>
            <w:bookmarkEnd w:id="16"/>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B">
            <w:pPr>
              <w:widowControl w:val="0"/>
              <w:rPr>
                <w:color w:val="b7b7b7"/>
              </w:rPr>
            </w:pPr>
            <w:r w:rsidDel="00000000" w:rsidR="00000000" w:rsidRPr="00000000">
              <w:rPr>
                <w:rtl w:val="0"/>
              </w:rPr>
              <w:t xml:space="preserve">Way, M. (1991). </w:t>
            </w:r>
            <w:r w:rsidDel="00000000" w:rsidR="00000000" w:rsidRPr="00000000">
              <w:rPr>
                <w:i w:val="1"/>
                <w:rtl w:val="0"/>
              </w:rPr>
              <w:t xml:space="preserve">Dibujo con perspectivas, utilización de uno y más puntos de fuga</w:t>
            </w:r>
            <w:r w:rsidDel="00000000" w:rsidR="00000000" w:rsidRPr="00000000">
              <w:rPr>
                <w:b w:val="1"/>
                <w:rtl w:val="0"/>
              </w:rPr>
              <w:t xml:space="preserve">, </w:t>
            </w:r>
            <w:r w:rsidDel="00000000" w:rsidR="00000000" w:rsidRPr="00000000">
              <w:rPr>
                <w:rtl w:val="0"/>
              </w:rPr>
              <w:t xml:space="preserve">Barcelona, Ediciones Omega.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D">
            <w:pPr>
              <w:widowControl w:val="0"/>
              <w:rPr/>
            </w:pPr>
            <w:r w:rsidDel="00000000" w:rsidR="00000000" w:rsidRPr="00000000">
              <w:rPr>
                <w:rtl w:val="0"/>
              </w:rPr>
              <w:t xml:space="preserve">Escuela de diseño de Madrid (s/f). </w:t>
            </w:r>
            <w:r w:rsidDel="00000000" w:rsidR="00000000" w:rsidRPr="00000000">
              <w:rPr>
                <w:i w:val="1"/>
                <w:rtl w:val="0"/>
              </w:rPr>
              <w:t xml:space="preserve">¿Qué es el diseño de arquitectura?</w:t>
            </w:r>
            <w:r w:rsidDel="00000000" w:rsidR="00000000" w:rsidRPr="00000000">
              <w:rPr>
                <w:rtl w:val="0"/>
              </w:rPr>
              <w:t xml:space="preserve"> https://esdima.com/que-es-el-diseno-de-arquitectura/</w:t>
            </w:r>
          </w:p>
        </w:tc>
      </w:tr>
    </w:tbl>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pStyle w:val="Title"/>
        <w:rPr>
          <w:sz w:val="22"/>
          <w:szCs w:val="22"/>
        </w:rPr>
      </w:pPr>
      <w:bookmarkStart w:colFirst="0" w:colLast="0" w:name="_heading=h.26in1rg" w:id="17"/>
      <w:bookmarkEnd w:id="17"/>
      <w:r w:rsidDel="00000000" w:rsidR="00000000" w:rsidRPr="00000000">
        <w:rPr>
          <w:rtl w:val="0"/>
        </w:rPr>
      </w:r>
    </w:p>
    <w:sectPr>
      <w:headerReference r:id="rId155" w:type="default"/>
      <w:footerReference r:id="rId156"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etri Cor" w:id="3" w:date="2022-08-17T22:41:00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https://www.shutterstock.com/es/video/clip-1069293697-empty-restaurant-shopping-area-city-banning-latest</w:t>
      </w:r>
    </w:p>
  </w:comment>
  <w:comment w:author="Petri Cor" w:id="13" w:date="2022-08-10T18:34:00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Enlaces para los videos recomendados:</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https://youtu.be/MZaLzNdNcOk</w:t>
      </w:r>
    </w:p>
  </w:comment>
  <w:comment w:author="Petri Cor" w:id="46" w:date="2022-09-05T17:34:00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i52</w:t>
      </w:r>
    </w:p>
  </w:comment>
  <w:comment w:author="Petri Cor" w:id="37" w:date="2022-09-16T13:11:00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cambia información de cuadro de texto a tarjetas avatar.</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introduce nueva información en la introducción del recurso, los títulos de cada ítem y se eliminan algunas negritas en la tipología.</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contenido del texto se deja igual.</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botón nota se pasa para el cuadro de texto anterior.</w:t>
      </w:r>
    </w:p>
  </w:comment>
  <w:comment w:author="Petri Cor" w:id="8" w:date="2022-09-05T16:53:00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i7</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i8</w:t>
      </w:r>
    </w:p>
  </w:comment>
  <w:comment w:author="Petri Cor" w:id="29" w:date="2022-09-16T12:52:00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cambia el uso de cuadro de texto por el recurso presentación.</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agrega texto nuevo a la introducción del recurso, el resto de texto se deja igual.</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la nota y el desarrollo de la nota. La información de esto se agrega como parte de la presentación.</w:t>
      </w:r>
    </w:p>
  </w:comment>
  <w:comment w:author="Petri Cor" w:id="0" w:date="2022-08-18T00:43:00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crearon cambios en la estructura:</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t xml:space="preserve">Los subtemas 10.1 y 10.2 se tratan en el tema principal 10. Introducción a la producción, servicios y productos de la cadena de valor.</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eliminó el tema 11. Identificación y segmentación de mercado</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tema Maderas y materias primas especiales pasó a ser el tema 11.</w:t>
      </w:r>
    </w:p>
  </w:comment>
  <w:comment w:author="Petri Cor" w:id="32" w:date="2022-09-05T17:21:00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i31</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i32</w:t>
      </w:r>
    </w:p>
  </w:comment>
  <w:comment w:author="Petri Cor" w:id="27" w:date="2022-09-05T17:18:00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i25</w:t>
      </w:r>
    </w:p>
  </w:comment>
  <w:comment w:author="Petri Cor" w:id="11" w:date="2022-09-05T16:56: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i10</w:t>
      </w:r>
    </w:p>
  </w:comment>
  <w:comment w:author="Petri Cor" w:id="35" w:date="2022-09-05T17:25:0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i34</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i35</w:t>
      </w:r>
    </w:p>
  </w:comment>
  <w:comment w:author="USER" w:id="16" w:date="2022-09-01T20:08:00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 que numerar y poner las citas correctamente</w:t>
      </w:r>
    </w:p>
  </w:comment>
  <w:comment w:author="Petri Cor" w:id="17" w:date="2022-09-06T11:49:0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entiendo a qué se refiere con citas.</w:t>
      </w:r>
    </w:p>
  </w:comment>
  <w:comment w:author="Petri Cor" w:id="50" w:date="2022-09-06T11:54:00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w:t>
      </w:r>
    </w:p>
  </w:comment>
  <w:comment w:author="Petri Cor" w:id="40" w:date="2022-09-05T17:31:0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i43</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i44</w:t>
      </w:r>
    </w:p>
  </w:comment>
  <w:comment w:author="Petri Cor" w:id="6" w:date="2022-08-09T17:19:00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Utilizar esta imagen como banner del tema.</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Sobre esta imagen insertar texto indicado.</w:t>
      </w:r>
    </w:p>
  </w:comment>
  <w:comment w:author="Petri Cor" w:id="44" w:date="2022-09-05T17:31:0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i45</w:t>
      </w:r>
    </w:p>
  </w:comment>
  <w:comment w:author="Petri Cor" w:id="9" w:date="2022-08-10T18:34:00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Enlaces para los videos recomendados:</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https://youtu.be/c26mGXek6Fc</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https://youtu.be/5Q3x-PxmSVU</w:t>
      </w:r>
    </w:p>
  </w:comment>
  <w:comment w:author="Petri Cor" w:id="39" w:date="2022-09-05T17:27:00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i41</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i42</w:t>
      </w:r>
    </w:p>
  </w:comment>
  <w:comment w:author="Petri Cor" w:id="4" w:date="2022-08-17T22:44:00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https://www.shutterstock.com/es/video/clip-1047633148-decorating-apartment-man-holding-digital-tablet-augmented</w:t>
      </w:r>
    </w:p>
  </w:comment>
  <w:comment w:author="Petri Cor" w:id="22" w:date="2022-09-05T17:14:00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cambió el recurso de cuadro de texto a tarjetas avatar.</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modificó el texto.</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 Polígonos</w:t>
      </w:r>
    </w:p>
  </w:comment>
  <w:comment w:author="Petri Cor" w:id="42" w:date="2022-09-06T12:02:00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 una tabla, solo me pareció una buena manera de poner información en paralelo.</w:t>
      </w:r>
    </w:p>
  </w:comment>
  <w:comment w:author="Petri Cor" w:id="14" w:date="2022-09-05T17:10:00Z">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i12</w:t>
      </w:r>
    </w:p>
  </w:comment>
  <w:comment w:author="Petri Cor" w:id="47" w:date="2022-09-05T17:35:00Z">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i53</w:t>
      </w:r>
    </w:p>
  </w:comment>
  <w:comment w:author="Petri Cor" w:id="5" w:date="2022-09-05T08:00:00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descargar las imágenes:</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Todas las imágenes de los bancos de imágenes Shutterstock y Adobe Stock tienen el código de la imagen a un lado o debajo de la imagen</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i1</w:t>
      </w:r>
    </w:p>
  </w:comment>
  <w:comment w:author="Petri Cor" w:id="7" w:date="2022-09-05T08:02:00Z">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292310915 shutterstock</w:t>
      </w:r>
    </w:p>
  </w:comment>
  <w:comment w:author="Petri Cor" w:id="31" w:date="2022-09-05T17:21:0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i30</w:t>
      </w:r>
    </w:p>
  </w:comment>
  <w:comment w:author="Petri Cor" w:id="28" w:date="2022-09-16T12:54:0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inicio se saca del párrafo y se usa como título para trabajar la presentación.</w:t>
      </w:r>
    </w:p>
  </w:comment>
  <w:comment w:author="Petri Cor" w:id="38" w:date="2022-09-16T13:12:00Z">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 de referencia.</w:t>
      </w:r>
    </w:p>
  </w:comment>
  <w:comment w:author="Petri Cor" w:id="2" w:date="2022-08-17T22:41:00Z">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https://www.shutterstock.com/es/video/clip-1057496554-3d-rendering-comfortable-co-working-space</w:t>
      </w:r>
    </w:p>
  </w:comment>
  <w:comment w:author="Petri Cor" w:id="1" w:date="2022-08-17T22:26:00Z">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https://www.shutterstock.com/es/video/clip-1085476409-build-interior-design-modern-classic-style-bedroom</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https://ak.picdn.net/shutterstock/videos/1077586586/preview/stock-footage-the-hand-of-an-architect-drawing-a-perspective-of-the-bedroom-with-a-black-pen-and-color-pen-time.webm</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https://ak.picdn.net/shutterstock/videos/1047024520/preview/stock-footage-young-asian-group-man-carpenter-worker-clean-sawdust-from-diy-furniture-in-workshop.webm</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https://ak.picdn.net/shutterstock/videos/1039777544/preview/stock-footage-close-up-portrait-of-young-attractive-carpenter-standing-with-crossed-arms-smiling-positively-into.webm</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https://ak.picdn.net/shutterstock/videos/1092583581/preview/stock-footage-woodworking-production-workshop-worker-uses-heavy-saw-to-produce-lumber-planks-planks-cut-by.webm</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https://ak.picdn.net/shutterstock/videos/1076059682/preview/stock-footage-executive-team-business-people-listening-to-ceo-negotiating-discussing-project-results-at-board.webm</w:t>
      </w:r>
    </w:p>
  </w:comment>
  <w:comment w:author="Petri Cor" w:id="43" w:date="2022-09-16T14:02:00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corrección se trata sobre la importancia que tiene el tema de administración con respecto a los otros temas del componente. </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persona que revisó no encontró un hilo conductor para la relevancia del tema. Intenté escribir un texto que conecta el tema de cliente y mercado con la administración, que es como veo yo, que el experto lo muestra.</w:t>
      </w:r>
    </w:p>
  </w:comment>
  <w:comment w:author="Petri Cor" w:id="34" w:date="2022-09-05T17:25:00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i33</w:t>
      </w:r>
    </w:p>
  </w:comment>
  <w:comment w:author="Petri Cor" w:id="21" w:date="2022-08-12T13:59:00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br w:type="textWrapping"/>
        <w:t xml:space="preserve">https://www.shutterstock.com/es/image-vector/wireframe-polygonal-sphere-vector-344020097</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i18</w:t>
      </w:r>
    </w:p>
  </w:comment>
  <w:comment w:author="Petri Cor" w:id="45" w:date="2022-09-16T14:01:0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puso administración en negrita</w:t>
      </w:r>
    </w:p>
  </w:comment>
  <w:comment w:author="Petri Cor" w:id="23" w:date="2022-09-16T12:26:00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cambia cuadro de texto por recurso slider de imagen.</w:t>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agrega texto nuevo para la introducción.</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texto que había, se divide en tres para acompañar cada una de las imágenes.</w:t>
      </w:r>
    </w:p>
  </w:comment>
  <w:comment w:author="Petri Cor" w:id="24" w:date="2022-09-16T12:24:00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Eliminé el conector “y”, además agregué “Los bocetos”</w:t>
      </w:r>
    </w:p>
  </w:comment>
  <w:comment w:author="Petri Cor" w:id="15" w:date="2022-08-12T10:58:00Z">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por favor crear un botón de “nota” con la siguiente información:</w:t>
        <w:br w:type="textWrapping"/>
        <w:br w:type="textWrapping"/>
        <w:t xml:space="preserve">Los símbolos, cuyo compendio se denomina simbología, están sujetos a aplicación de distintas normas estandarizadas a nivel internacional.</w:t>
      </w:r>
    </w:p>
  </w:comment>
  <w:comment w:author="Petri Cor" w:id="33" w:date="2022-08-12T18:08:00Z">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del video:</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https://youtu.be/2HNNtWVQNOs</w:t>
      </w:r>
    </w:p>
  </w:comment>
  <w:comment w:author="Petri Cor" w:id="49" w:date="2022-09-16T14:43:00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 despedida.</w:t>
      </w:r>
    </w:p>
  </w:comment>
  <w:comment w:author="Petri Cor" w:id="20" w:date="2022-08-12T13:22:00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por favor, un botón de nota con este texto:</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comprensión de la relación que existe entre propiedades como el área, el perímetro y el volumen, ayudan a entender y proyectar diseños constructivos de mobiliarios a partir de la construcción, permitiendo obtener medidas y relaciones en la determinación de cantidad de material a utilizar y la creación de presupuestos para establecer precios de venta o comercialización.</w:t>
      </w:r>
    </w:p>
  </w:comment>
  <w:comment w:author="Petri Cor" w:id="26" w:date="2022-08-12T16:11:0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Sobre esta imagen insertar texto: </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dibujo en perspectiva transporta al observador al espacio o realidad que el diseñador quiere transmitir, es fundamental para lograr trasmitir emociones a través de un dibujo.</w:t>
      </w:r>
    </w:p>
  </w:comment>
  <w:comment w:author="Petri Cor" w:id="41" w:date="2022-09-16T13:21:00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pasa la información sobre segmentación y posicionamiento al recurso pestañas verticales. No se hace modificación de texto.</w:t>
      </w:r>
    </w:p>
  </w:comment>
  <w:comment w:author="Petri Cor" w:id="10" w:date="2022-09-05T16:55:00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i9</w:t>
      </w:r>
    </w:p>
  </w:comment>
  <w:comment w:author="Petri Cor" w:id="30" w:date="2022-08-12T16:54:00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del video:</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https://www.youtube.com/watch?v=gipXIjgR9_c&amp;ab_channel=EcosistemadeRecursosEducativosDigitalesSENA</w:t>
      </w:r>
    </w:p>
  </w:comment>
  <w:comment w:author="Petri Cor" w:id="48" w:date="2022-08-16T08:59:00Z">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https://www.freepik.es/vector-gratis/personas-que-usan-muebles-ergonomicos-modernos-descansar-trabajar-conjunto-plano-ilustracion-vectorial-aislada_26761201.htm#query=mueble%20ergon%C3%B3mico&amp;position=1&amp;from_view=search</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i54</w:t>
      </w:r>
    </w:p>
  </w:comment>
  <w:comment w:author="Petri Cor" w:id="36" w:date="2022-09-16T13:08:00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agregar al botón Nota esta información:</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acuerdo al círculo cromático, los colores cálidos se encuentran debajo de la línea horizontal negra y los fríos por encima de ésta.</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Acompañar la información con esta imagen: Imagen de shutterstock: 1746805886</w:t>
      </w:r>
    </w:p>
  </w:comment>
  <w:comment w:author="Petri Cor" w:id="19" w:date="2022-08-12T12:07:0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w:t>
        <w:br w:type="textWrapping"/>
        <w:t xml:space="preserve">Por favor generar un PDF con la información del documento “Anexo1_herramientas dibujo tecnico.docx”</w:t>
      </w:r>
    </w:p>
  </w:comment>
  <w:comment w:author="Petri Cor" w:id="18" w:date="2022-08-12T11:11:00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cambió el recurso de cuadro de texto a carrusel de tarjetas.</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modificó el texto.</w:t>
      </w:r>
    </w:p>
  </w:comment>
  <w:comment w:author="Petri Cor" w:id="12" w:date="2022-09-05T17:06:00Z">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i11</w:t>
      </w:r>
    </w:p>
  </w:comment>
  <w:comment w:author="Petri Cor" w:id="25" w:date="2022-08-12T16:06:00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agrupar las 3 imágenes en una y Utilizar como pie de imagen:</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 de bocetos hechos mediante dispositivos móviles y herramientas TIC´s.</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835201_ i23</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77" w15:done="0"/>
  <w15:commentEx w15:paraId="0000047B" w15:done="0"/>
  <w15:commentEx w15:paraId="0000047C" w15:done="0"/>
  <w15:commentEx w15:paraId="00000483" w15:done="0"/>
  <w15:commentEx w15:paraId="00000487" w15:done="0"/>
  <w15:commentEx w15:paraId="0000048D" w15:done="0"/>
  <w15:commentEx w15:paraId="00000493" w15:done="0"/>
  <w15:commentEx w15:paraId="00000495" w15:done="0"/>
  <w15:commentEx w15:paraId="00000496" w15:done="0"/>
  <w15:commentEx w15:paraId="00000497" w15:done="0"/>
  <w15:commentEx w15:paraId="00000499" w15:done="0"/>
  <w15:commentEx w15:paraId="0000049A" w15:done="0"/>
  <w15:commentEx w15:paraId="0000049B" w15:paraIdParent="0000049A" w15:done="0"/>
  <w15:commentEx w15:paraId="0000049C" w15:done="0"/>
  <w15:commentEx w15:paraId="0000049E" w15:done="0"/>
  <w15:commentEx w15:paraId="000004A0" w15:done="0"/>
  <w15:commentEx w15:paraId="000004A1" w15:done="0"/>
  <w15:commentEx w15:paraId="000004A7" w15:done="0"/>
  <w15:commentEx w15:paraId="000004A9" w15:done="0"/>
  <w15:commentEx w15:paraId="000004AB" w15:done="0"/>
  <w15:commentEx w15:paraId="000004B1" w15:done="0"/>
  <w15:commentEx w15:paraId="000004B2" w15:done="0"/>
  <w15:commentEx w15:paraId="000004B3" w15:done="0"/>
  <w15:commentEx w15:paraId="000004B4" w15:done="0"/>
  <w15:commentEx w15:paraId="000004B9" w15:done="0"/>
  <w15:commentEx w15:paraId="000004BA" w15:done="0"/>
  <w15:commentEx w15:paraId="000004BB" w15:done="0"/>
  <w15:commentEx w15:paraId="000004BC" w15:done="0"/>
  <w15:commentEx w15:paraId="000004BD" w15:done="0"/>
  <w15:commentEx w15:paraId="000004BF" w15:done="0"/>
  <w15:commentEx w15:paraId="000004CD" w15:done="0"/>
  <w15:commentEx w15:paraId="000004D0" w15:done="0"/>
  <w15:commentEx w15:paraId="000004D1" w15:done="0"/>
  <w15:commentEx w15:paraId="000004D4" w15:done="0"/>
  <w15:commentEx w15:paraId="000004D5" w15:done="0"/>
  <w15:commentEx w15:paraId="000004DA" w15:done="0"/>
  <w15:commentEx w15:paraId="000004DB" w15:done="0"/>
  <w15:commentEx w15:paraId="000004DC" w15:done="0"/>
  <w15:commentEx w15:paraId="000004DF" w15:done="0"/>
  <w15:commentEx w15:paraId="000004E0" w15:done="0"/>
  <w15:commentEx w15:paraId="000004E3" w15:done="0"/>
  <w15:commentEx w15:paraId="000004E6" w15:done="0"/>
  <w15:commentEx w15:paraId="000004E7" w15:done="0"/>
  <w15:commentEx w15:paraId="000004E8" w15:done="0"/>
  <w15:commentEx w15:paraId="000004EB" w15:done="0"/>
  <w15:commentEx w15:paraId="000004EF" w15:done="0"/>
  <w15:commentEx w15:paraId="000004F4" w15:done="0"/>
  <w15:commentEx w15:paraId="000004F5" w15:done="0"/>
  <w15:commentEx w15:paraId="000004F8" w15:done="0"/>
  <w15:commentEx w15:paraId="000004F9" w15:done="0"/>
  <w15:commentEx w15:paraId="000004F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-1063621</wp:posOffset>
          </wp:positionH>
          <wp:positionV relativeFrom="paragraph">
            <wp:posOffset>-277120</wp:posOffset>
          </wp:positionV>
          <wp:extent cx="10671819" cy="887683"/>
          <wp:effectExtent b="0" l="0" r="0" t="0"/>
          <wp:wrapNone/>
          <wp:docPr id="781" name="image47.png"/>
          <a:graphic>
            <a:graphicData uri="http://schemas.openxmlformats.org/drawingml/2006/picture">
              <pic:pic>
                <pic:nvPicPr>
                  <pic:cNvPr id="0" name="image47.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-1080131</wp:posOffset>
          </wp:positionH>
          <wp:positionV relativeFrom="paragraph">
            <wp:posOffset>-285111</wp:posOffset>
          </wp:positionV>
          <wp:extent cx="10679430" cy="1009015"/>
          <wp:effectExtent b="0" l="0" r="0" t="0"/>
          <wp:wrapSquare wrapText="bothSides" distB="0" distT="0" distL="114300" distR="114300"/>
          <wp:docPr id="791" name="image59.png"/>
          <a:graphic>
            <a:graphicData uri="http://schemas.openxmlformats.org/drawingml/2006/picture">
              <pic:pic>
                <pic:nvPicPr>
                  <pic:cNvPr id="0" name="image59.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wrapNone/>
              <wp:docPr id="705"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BE41DB" w:rsidDel="00000000" w:rsidP="00BE41DB"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5" name="Imagen 15"/>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-353679</wp:posOffset>
              </wp:positionV>
              <wp:extent cx="823595" cy="1164590"/>
              <wp:effectExtent b="0" l="0" r="0" t="0"/>
              <wp:wrapNone/>
              <wp:docPr id="705" name="image128.png"/>
              <a:graphic>
                <a:graphicData uri="http://schemas.openxmlformats.org/drawingml/2006/picture">
                  <pic:pic>
                    <pic:nvPicPr>
                      <pic:cNvPr id="0" name="image12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7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5" w:hanging="435"/>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3F4A59"/>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101" w:customStyle="1">
    <w:name w:val="101"/>
    <w:basedOn w:val="TableNormal10"/>
    <w:tblPr>
      <w:tblStyleRowBandSize w:val="1"/>
      <w:tblStyleColBandSize w:val="1"/>
      <w:tblCellMar>
        <w:top w:w="100.0" w:type="dxa"/>
        <w:left w:w="100.0" w:type="dxa"/>
        <w:bottom w:w="100.0" w:type="dxa"/>
        <w:right w:w="100.0" w:type="dxa"/>
      </w:tblCellMar>
    </w:tblPr>
  </w:style>
  <w:style w:type="table" w:styleId="100" w:customStyle="1">
    <w:name w:val="100"/>
    <w:basedOn w:val="TableNormal10"/>
    <w:tblPr>
      <w:tblStyleRowBandSize w:val="1"/>
      <w:tblStyleColBandSize w:val="1"/>
      <w:tblCellMar>
        <w:top w:w="100.0" w:type="dxa"/>
        <w:left w:w="100.0" w:type="dxa"/>
        <w:bottom w:w="100.0" w:type="dxa"/>
        <w:right w:w="100.0" w:type="dxa"/>
      </w:tblCellMar>
    </w:tblPr>
  </w:style>
  <w:style w:type="table" w:styleId="99" w:customStyle="1">
    <w:name w:val="99"/>
    <w:basedOn w:val="TableNormal10"/>
    <w:tblPr>
      <w:tblStyleRowBandSize w:val="1"/>
      <w:tblStyleColBandSize w:val="1"/>
      <w:tblCellMar>
        <w:top w:w="100.0" w:type="dxa"/>
        <w:left w:w="100.0" w:type="dxa"/>
        <w:bottom w:w="100.0" w:type="dxa"/>
        <w:right w:w="100.0" w:type="dxa"/>
      </w:tblCellMar>
    </w:tblPr>
  </w:style>
  <w:style w:type="table" w:styleId="98" w:customStyle="1">
    <w:name w:val="98"/>
    <w:basedOn w:val="TableNormal10"/>
    <w:tblPr>
      <w:tblStyleRowBandSize w:val="1"/>
      <w:tblStyleColBandSize w:val="1"/>
      <w:tblCellMar>
        <w:top w:w="100.0" w:type="dxa"/>
        <w:left w:w="100.0" w:type="dxa"/>
        <w:bottom w:w="100.0" w:type="dxa"/>
        <w:right w:w="100.0" w:type="dxa"/>
      </w:tblCellMar>
    </w:tblPr>
  </w:style>
  <w:style w:type="table" w:styleId="97" w:customStyle="1">
    <w:name w:val="97"/>
    <w:basedOn w:val="TableNormal10"/>
    <w:tblPr>
      <w:tblStyleRowBandSize w:val="1"/>
      <w:tblStyleColBandSize w:val="1"/>
      <w:tblCellMar>
        <w:top w:w="100.0" w:type="dxa"/>
        <w:left w:w="100.0" w:type="dxa"/>
        <w:bottom w:w="100.0" w:type="dxa"/>
        <w:right w:w="100.0" w:type="dxa"/>
      </w:tblCellMar>
    </w:tblPr>
  </w:style>
  <w:style w:type="table" w:styleId="96" w:customStyle="1">
    <w:name w:val="96"/>
    <w:basedOn w:val="TableNormal10"/>
    <w:tblPr>
      <w:tblStyleRowBandSize w:val="1"/>
      <w:tblStyleColBandSize w:val="1"/>
      <w:tblCellMar>
        <w:top w:w="100.0" w:type="dxa"/>
        <w:left w:w="100.0" w:type="dxa"/>
        <w:bottom w:w="100.0" w:type="dxa"/>
        <w:right w:w="100.0" w:type="dxa"/>
      </w:tblCellMar>
    </w:tblPr>
  </w:style>
  <w:style w:type="table" w:styleId="95" w:customStyle="1">
    <w:name w:val="95"/>
    <w:basedOn w:val="TableNormal10"/>
    <w:tblPr>
      <w:tblStyleRowBandSize w:val="1"/>
      <w:tblStyleColBandSize w:val="1"/>
      <w:tblCellMar>
        <w:top w:w="100.0" w:type="dxa"/>
        <w:left w:w="100.0" w:type="dxa"/>
        <w:bottom w:w="100.0" w:type="dxa"/>
        <w:right w:w="100.0" w:type="dxa"/>
      </w:tblCellMar>
    </w:tblPr>
  </w:style>
  <w:style w:type="table" w:styleId="94" w:customStyle="1">
    <w:name w:val="94"/>
    <w:basedOn w:val="TableNormal10"/>
    <w:tblPr>
      <w:tblStyleRowBandSize w:val="1"/>
      <w:tblStyleColBandSize w:val="1"/>
      <w:tblCellMar>
        <w:top w:w="100.0" w:type="dxa"/>
        <w:left w:w="100.0" w:type="dxa"/>
        <w:bottom w:w="100.0" w:type="dxa"/>
        <w:right w:w="100.0" w:type="dxa"/>
      </w:tblCellMar>
    </w:tblPr>
  </w:style>
  <w:style w:type="table" w:styleId="93" w:customStyle="1">
    <w:name w:val="93"/>
    <w:basedOn w:val="TableNormal10"/>
    <w:tblPr>
      <w:tblStyleRowBandSize w:val="1"/>
      <w:tblStyleColBandSize w:val="1"/>
      <w:tblCellMar>
        <w:top w:w="100.0" w:type="dxa"/>
        <w:left w:w="100.0" w:type="dxa"/>
        <w:bottom w:w="100.0" w:type="dxa"/>
        <w:right w:w="100.0" w:type="dxa"/>
      </w:tblCellMar>
    </w:tblPr>
  </w:style>
  <w:style w:type="table" w:styleId="92" w:customStyle="1">
    <w:name w:val="92"/>
    <w:basedOn w:val="TableNormal10"/>
    <w:tblPr>
      <w:tblStyleRowBandSize w:val="1"/>
      <w:tblStyleColBandSize w:val="1"/>
      <w:tblCellMar>
        <w:top w:w="100.0" w:type="dxa"/>
        <w:left w:w="100.0" w:type="dxa"/>
        <w:bottom w:w="100.0" w:type="dxa"/>
        <w:right w:w="100.0" w:type="dxa"/>
      </w:tblCellMar>
    </w:tblPr>
  </w:style>
  <w:style w:type="table" w:styleId="91" w:customStyle="1">
    <w:name w:val="91"/>
    <w:basedOn w:val="TableNormal10"/>
    <w:tblPr>
      <w:tblStyleRowBandSize w:val="1"/>
      <w:tblStyleColBandSize w:val="1"/>
      <w:tblCellMar>
        <w:top w:w="100.0" w:type="dxa"/>
        <w:left w:w="100.0" w:type="dxa"/>
        <w:bottom w:w="100.0" w:type="dxa"/>
        <w:right w:w="100.0" w:type="dxa"/>
      </w:tblCellMar>
    </w:tblPr>
  </w:style>
  <w:style w:type="table" w:styleId="90" w:customStyle="1">
    <w:name w:val="90"/>
    <w:basedOn w:val="TableNormal10"/>
    <w:tblPr>
      <w:tblStyleRowBandSize w:val="1"/>
      <w:tblStyleColBandSize w:val="1"/>
      <w:tblCellMar>
        <w:top w:w="100.0" w:type="dxa"/>
        <w:left w:w="100.0" w:type="dxa"/>
        <w:bottom w:w="100.0" w:type="dxa"/>
        <w:right w:w="100.0" w:type="dxa"/>
      </w:tblCellMar>
    </w:tblPr>
  </w:style>
  <w:style w:type="table" w:styleId="89" w:customStyle="1">
    <w:name w:val="89"/>
    <w:basedOn w:val="TableNormal10"/>
    <w:tblPr>
      <w:tblStyleRowBandSize w:val="1"/>
      <w:tblStyleColBandSize w:val="1"/>
      <w:tblCellMar>
        <w:top w:w="100.0" w:type="dxa"/>
        <w:left w:w="100.0" w:type="dxa"/>
        <w:bottom w:w="100.0" w:type="dxa"/>
        <w:right w:w="100.0" w:type="dxa"/>
      </w:tblCellMar>
    </w:tblPr>
  </w:style>
  <w:style w:type="table" w:styleId="88" w:customStyle="1">
    <w:name w:val="88"/>
    <w:basedOn w:val="TableNormal10"/>
    <w:tblPr>
      <w:tblStyleRowBandSize w:val="1"/>
      <w:tblStyleColBandSize w:val="1"/>
      <w:tblCellMar>
        <w:top w:w="100.0" w:type="dxa"/>
        <w:left w:w="100.0" w:type="dxa"/>
        <w:bottom w:w="100.0" w:type="dxa"/>
        <w:right w:w="100.0" w:type="dxa"/>
      </w:tblCellMar>
    </w:tblPr>
  </w:style>
  <w:style w:type="table" w:styleId="87" w:customStyle="1">
    <w:name w:val="87"/>
    <w:basedOn w:val="TableNormal10"/>
    <w:tblPr>
      <w:tblStyleRowBandSize w:val="1"/>
      <w:tblStyleColBandSize w:val="1"/>
      <w:tblCellMar>
        <w:top w:w="100.0" w:type="dxa"/>
        <w:left w:w="100.0" w:type="dxa"/>
        <w:bottom w:w="100.0" w:type="dxa"/>
        <w:right w:w="100.0" w:type="dxa"/>
      </w:tblCellMar>
    </w:tblPr>
  </w:style>
  <w:style w:type="table" w:styleId="86" w:customStyle="1">
    <w:name w:val="86"/>
    <w:basedOn w:val="TableNormal10"/>
    <w:tblPr>
      <w:tblStyleRowBandSize w:val="1"/>
      <w:tblStyleColBandSize w:val="1"/>
      <w:tblCellMar>
        <w:top w:w="100.0" w:type="dxa"/>
        <w:left w:w="100.0" w:type="dxa"/>
        <w:bottom w:w="100.0" w:type="dxa"/>
        <w:right w:w="100.0" w:type="dxa"/>
      </w:tblCellMar>
    </w:tblPr>
  </w:style>
  <w:style w:type="table" w:styleId="85" w:customStyle="1">
    <w:name w:val="85"/>
    <w:basedOn w:val="TableNormal10"/>
    <w:tblPr>
      <w:tblStyleRowBandSize w:val="1"/>
      <w:tblStyleColBandSize w:val="1"/>
      <w:tblCellMar>
        <w:top w:w="100.0" w:type="dxa"/>
        <w:left w:w="100.0" w:type="dxa"/>
        <w:bottom w:w="100.0" w:type="dxa"/>
        <w:right w:w="100.0" w:type="dxa"/>
      </w:tblCellMar>
    </w:tblPr>
  </w:style>
  <w:style w:type="table" w:styleId="84" w:customStyle="1">
    <w:name w:val="84"/>
    <w:basedOn w:val="TableNormal10"/>
    <w:tblPr>
      <w:tblStyleRowBandSize w:val="1"/>
      <w:tblStyleColBandSize w:val="1"/>
      <w:tblCellMar>
        <w:top w:w="100.0" w:type="dxa"/>
        <w:left w:w="100.0" w:type="dxa"/>
        <w:bottom w:w="100.0" w:type="dxa"/>
        <w:right w:w="100.0" w:type="dxa"/>
      </w:tblCellMar>
    </w:tblPr>
  </w:style>
  <w:style w:type="table" w:styleId="83" w:customStyle="1">
    <w:name w:val="83"/>
    <w:basedOn w:val="TableNormal10"/>
    <w:tblPr>
      <w:tblStyleRowBandSize w:val="1"/>
      <w:tblStyleColBandSize w:val="1"/>
      <w:tblCellMar>
        <w:top w:w="100.0" w:type="dxa"/>
        <w:left w:w="100.0" w:type="dxa"/>
        <w:bottom w:w="100.0" w:type="dxa"/>
        <w:right w:w="100.0" w:type="dxa"/>
      </w:tblCellMar>
    </w:tblPr>
  </w:style>
  <w:style w:type="table" w:styleId="82" w:customStyle="1">
    <w:name w:val="82"/>
    <w:basedOn w:val="TableNormal10"/>
    <w:tblPr>
      <w:tblStyleRowBandSize w:val="1"/>
      <w:tblStyleColBandSize w:val="1"/>
      <w:tblCellMar>
        <w:top w:w="100.0" w:type="dxa"/>
        <w:left w:w="100.0" w:type="dxa"/>
        <w:bottom w:w="100.0" w:type="dxa"/>
        <w:right w:w="100.0" w:type="dxa"/>
      </w:tblCellMar>
    </w:tblPr>
  </w:style>
  <w:style w:type="table" w:styleId="81" w:customStyle="1">
    <w:name w:val="81"/>
    <w:basedOn w:val="TableNormal10"/>
    <w:tblPr>
      <w:tblStyleRowBandSize w:val="1"/>
      <w:tblStyleColBandSize w:val="1"/>
      <w:tblCellMar>
        <w:top w:w="100.0" w:type="dxa"/>
        <w:left w:w="100.0" w:type="dxa"/>
        <w:bottom w:w="100.0" w:type="dxa"/>
        <w:right w:w="100.0" w:type="dxa"/>
      </w:tblCellMar>
    </w:tblPr>
  </w:style>
  <w:style w:type="table" w:styleId="80" w:customStyle="1">
    <w:name w:val="80"/>
    <w:basedOn w:val="TableNormal10"/>
    <w:tblPr>
      <w:tblStyleRowBandSize w:val="1"/>
      <w:tblStyleColBandSize w:val="1"/>
      <w:tblCellMar>
        <w:top w:w="100.0" w:type="dxa"/>
        <w:left w:w="100.0" w:type="dxa"/>
        <w:bottom w:w="100.0" w:type="dxa"/>
        <w:right w:w="100.0" w:type="dxa"/>
      </w:tblCellMar>
    </w:tblPr>
  </w:style>
  <w:style w:type="table" w:styleId="79" w:customStyle="1">
    <w:name w:val="79"/>
    <w:basedOn w:val="TableNormal10"/>
    <w:tblPr>
      <w:tblStyleRowBandSize w:val="1"/>
      <w:tblStyleColBandSize w:val="1"/>
      <w:tblCellMar>
        <w:top w:w="100.0" w:type="dxa"/>
        <w:left w:w="100.0" w:type="dxa"/>
        <w:bottom w:w="100.0" w:type="dxa"/>
        <w:right w:w="100.0" w:type="dxa"/>
      </w:tblCellMar>
    </w:tblPr>
  </w:style>
  <w:style w:type="table" w:styleId="78" w:customStyle="1">
    <w:name w:val="78"/>
    <w:basedOn w:val="TableNormal10"/>
    <w:tblPr>
      <w:tblStyleRowBandSize w:val="1"/>
      <w:tblStyleColBandSize w:val="1"/>
      <w:tblCellMar>
        <w:top w:w="100.0" w:type="dxa"/>
        <w:left w:w="100.0" w:type="dxa"/>
        <w:bottom w:w="100.0" w:type="dxa"/>
        <w:right w:w="100.0" w:type="dxa"/>
      </w:tblCellMar>
    </w:tblPr>
  </w:style>
  <w:style w:type="table" w:styleId="77" w:customStyle="1">
    <w:name w:val="77"/>
    <w:basedOn w:val="TableNormal10"/>
    <w:tblPr>
      <w:tblStyleRowBandSize w:val="1"/>
      <w:tblStyleColBandSize w:val="1"/>
      <w:tblCellMar>
        <w:top w:w="100.0" w:type="dxa"/>
        <w:left w:w="100.0" w:type="dxa"/>
        <w:bottom w:w="100.0" w:type="dxa"/>
        <w:right w:w="100.0" w:type="dxa"/>
      </w:tblCellMar>
    </w:tblPr>
  </w:style>
  <w:style w:type="table" w:styleId="76" w:customStyle="1">
    <w:name w:val="76"/>
    <w:basedOn w:val="TableNormal10"/>
    <w:tblPr>
      <w:tblStyleRowBandSize w:val="1"/>
      <w:tblStyleColBandSize w:val="1"/>
      <w:tblCellMar>
        <w:top w:w="100.0" w:type="dxa"/>
        <w:left w:w="100.0" w:type="dxa"/>
        <w:bottom w:w="100.0" w:type="dxa"/>
        <w:right w:w="100.0" w:type="dxa"/>
      </w:tblCellMar>
    </w:tblPr>
  </w:style>
  <w:style w:type="table" w:styleId="75" w:customStyle="1">
    <w:name w:val="75"/>
    <w:basedOn w:val="TableNormal10"/>
    <w:tblPr>
      <w:tblStyleRowBandSize w:val="1"/>
      <w:tblStyleColBandSize w:val="1"/>
      <w:tblCellMar>
        <w:top w:w="100.0" w:type="dxa"/>
        <w:left w:w="100.0" w:type="dxa"/>
        <w:bottom w:w="100.0" w:type="dxa"/>
        <w:right w:w="100.0" w:type="dxa"/>
      </w:tblCellMar>
    </w:tblPr>
  </w:style>
  <w:style w:type="table" w:styleId="74" w:customStyle="1">
    <w:name w:val="74"/>
    <w:basedOn w:val="TableNormal10"/>
    <w:tblPr>
      <w:tblStyleRowBandSize w:val="1"/>
      <w:tblStyleColBandSize w:val="1"/>
      <w:tblCellMar>
        <w:top w:w="100.0" w:type="dxa"/>
        <w:left w:w="100.0" w:type="dxa"/>
        <w:bottom w:w="100.0" w:type="dxa"/>
        <w:right w:w="100.0" w:type="dxa"/>
      </w:tblCellMar>
    </w:tblPr>
  </w:style>
  <w:style w:type="table" w:styleId="73" w:customStyle="1">
    <w:name w:val="73"/>
    <w:basedOn w:val="TableNormal10"/>
    <w:tblPr>
      <w:tblStyleRowBandSize w:val="1"/>
      <w:tblStyleColBandSize w:val="1"/>
      <w:tblCellMar>
        <w:top w:w="100.0" w:type="dxa"/>
        <w:left w:w="100.0" w:type="dxa"/>
        <w:bottom w:w="100.0" w:type="dxa"/>
        <w:right w:w="100.0" w:type="dxa"/>
      </w:tblCellMar>
    </w:tblPr>
  </w:style>
  <w:style w:type="table" w:styleId="72" w:customStyle="1">
    <w:name w:val="72"/>
    <w:basedOn w:val="TableNormal10"/>
    <w:tblPr>
      <w:tblStyleRowBandSize w:val="1"/>
      <w:tblStyleColBandSize w:val="1"/>
      <w:tblCellMar>
        <w:top w:w="100.0" w:type="dxa"/>
        <w:left w:w="100.0" w:type="dxa"/>
        <w:bottom w:w="100.0" w:type="dxa"/>
        <w:right w:w="100.0" w:type="dxa"/>
      </w:tblCellMar>
    </w:tblPr>
  </w:style>
  <w:style w:type="table" w:styleId="71" w:customStyle="1">
    <w:name w:val="71"/>
    <w:basedOn w:val="TableNormal10"/>
    <w:tblPr>
      <w:tblStyleRowBandSize w:val="1"/>
      <w:tblStyleColBandSize w:val="1"/>
      <w:tblCellMar>
        <w:top w:w="100.0" w:type="dxa"/>
        <w:left w:w="100.0" w:type="dxa"/>
        <w:bottom w:w="100.0" w:type="dxa"/>
        <w:right w:w="100.0" w:type="dxa"/>
      </w:tblCellMar>
    </w:tblPr>
  </w:style>
  <w:style w:type="table" w:styleId="70" w:customStyle="1">
    <w:name w:val="70"/>
    <w:basedOn w:val="TableNormal10"/>
    <w:tblPr>
      <w:tblStyleRowBandSize w:val="1"/>
      <w:tblStyleColBandSize w:val="1"/>
      <w:tblCellMar>
        <w:top w:w="100.0" w:type="dxa"/>
        <w:left w:w="100.0" w:type="dxa"/>
        <w:bottom w:w="100.0" w:type="dxa"/>
        <w:right w:w="100.0" w:type="dxa"/>
      </w:tblCellMar>
    </w:tblPr>
  </w:style>
  <w:style w:type="table" w:styleId="69" w:customStyle="1">
    <w:name w:val="69"/>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character" w:styleId="Ttulo1Car" w:customStyle="1">
    <w:name w:val="Título 1 Car"/>
    <w:basedOn w:val="Fuentedeprrafopredeter"/>
    <w:link w:val="Ttulo1"/>
    <w:uiPriority w:val="9"/>
    <w:rsid w:val="008569E4"/>
    <w:rPr>
      <w:sz w:val="40"/>
      <w:szCs w:val="40"/>
    </w:rPr>
  </w:style>
  <w:style w:type="character" w:styleId="TtuloCar" w:customStyle="1">
    <w:name w:val="Título Car"/>
    <w:basedOn w:val="Fuentedeprrafopredeter"/>
    <w:link w:val="Ttulo"/>
    <w:uiPriority w:val="10"/>
    <w:rsid w:val="008569E4"/>
    <w:rPr>
      <w:sz w:val="52"/>
      <w:szCs w:val="52"/>
    </w:rPr>
  </w:style>
  <w:style w:type="character" w:styleId="Textoennegrita">
    <w:name w:val="Strong"/>
    <w:basedOn w:val="Fuentedeprrafopredeter"/>
    <w:uiPriority w:val="22"/>
    <w:qFormat w:val="1"/>
    <w:rsid w:val="00142094"/>
    <w:rPr>
      <w:b w:val="1"/>
      <w:bCs w:val="1"/>
    </w:rPr>
  </w:style>
  <w:style w:type="paragraph" w:styleId="NormalWeb">
    <w:name w:val="Normal (Web)"/>
    <w:basedOn w:val="Normal"/>
    <w:uiPriority w:val="99"/>
    <w:semiHidden w:val="1"/>
    <w:unhideWhenUsed w:val="1"/>
    <w:rsid w:val="00142094"/>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Hipervnculo">
    <w:name w:val="Hyperlink"/>
    <w:basedOn w:val="Fuentedeprrafopredeter"/>
    <w:uiPriority w:val="99"/>
    <w:unhideWhenUsed w:val="1"/>
    <w:rsid w:val="003A1BFF"/>
    <w:rPr>
      <w:color w:val="0000ff" w:themeColor="hyperlink"/>
      <w:u w:val="single"/>
    </w:rPr>
  </w:style>
  <w:style w:type="character" w:styleId="Mencinsinresolver">
    <w:name w:val="Unresolved Mention"/>
    <w:basedOn w:val="Fuentedeprrafopredeter"/>
    <w:uiPriority w:val="99"/>
    <w:semiHidden w:val="1"/>
    <w:unhideWhenUsed w:val="1"/>
    <w:rsid w:val="003A1BFF"/>
    <w:rPr>
      <w:color w:val="605e5c"/>
      <w:shd w:color="auto" w:fill="e1dfdd" w:val="clear"/>
    </w:rPr>
  </w:style>
  <w:style w:type="table" w:styleId="68" w:customStyle="1">
    <w:name w:val="68"/>
    <w:basedOn w:val="TableNormal10"/>
    <w:tblPr>
      <w:tblStyleRowBandSize w:val="1"/>
      <w:tblStyleColBandSize w:val="1"/>
      <w:tblCellMar>
        <w:left w:w="115.0" w:type="dxa"/>
        <w:right w:w="115.0" w:type="dxa"/>
      </w:tblCellMar>
    </w:tblPr>
  </w:style>
  <w:style w:type="table" w:styleId="67" w:customStyle="1">
    <w:name w:val="67"/>
    <w:basedOn w:val="TableNormal10"/>
    <w:tblPr>
      <w:tblStyleRowBandSize w:val="1"/>
      <w:tblStyleColBandSize w:val="1"/>
      <w:tblCellMar>
        <w:left w:w="115.0" w:type="dxa"/>
        <w:right w:w="115.0" w:type="dxa"/>
      </w:tblCellMar>
    </w:tblPr>
  </w:style>
  <w:style w:type="table" w:styleId="66" w:customStyle="1">
    <w:name w:val="66"/>
    <w:basedOn w:val="TableNormal10"/>
    <w:tblPr>
      <w:tblStyleRowBandSize w:val="1"/>
      <w:tblStyleColBandSize w:val="1"/>
      <w:tblCellMar>
        <w:left w:w="115.0" w:type="dxa"/>
        <w:right w:w="115.0" w:type="dxa"/>
      </w:tblCellMar>
    </w:tblPr>
  </w:style>
  <w:style w:type="table" w:styleId="65" w:customStyle="1">
    <w:name w:val="65"/>
    <w:basedOn w:val="TableNormal10"/>
    <w:tblPr>
      <w:tblStyleRowBandSize w:val="1"/>
      <w:tblStyleColBandSize w:val="1"/>
      <w:tblCellMar>
        <w:left w:w="115.0" w:type="dxa"/>
        <w:right w:w="115.0" w:type="dxa"/>
      </w:tblCellMar>
    </w:tblPr>
  </w:style>
  <w:style w:type="table" w:styleId="64" w:customStyle="1">
    <w:name w:val="64"/>
    <w:basedOn w:val="TableNormal10"/>
    <w:pPr>
      <w:spacing w:line="240" w:lineRule="auto"/>
    </w:pPr>
    <w:tblPr>
      <w:tblStyleRowBandSize w:val="1"/>
      <w:tblStyleColBandSize w:val="1"/>
      <w:tblCellMar>
        <w:left w:w="108.0" w:type="dxa"/>
        <w:right w:w="108.0" w:type="dxa"/>
      </w:tblCellMar>
    </w:tblPr>
  </w:style>
  <w:style w:type="table" w:styleId="63" w:customStyle="1">
    <w:name w:val="63"/>
    <w:basedOn w:val="TableNormal10"/>
    <w:tblPr>
      <w:tblStyleRowBandSize w:val="1"/>
      <w:tblStyleColBandSize w:val="1"/>
      <w:tblCellMar>
        <w:left w:w="115.0" w:type="dxa"/>
        <w:right w:w="115.0" w:type="dxa"/>
      </w:tblCellMar>
    </w:tblPr>
  </w:style>
  <w:style w:type="table" w:styleId="62" w:customStyle="1">
    <w:name w:val="62"/>
    <w:basedOn w:val="TableNormal10"/>
    <w:pPr>
      <w:spacing w:line="240" w:lineRule="auto"/>
    </w:pPr>
    <w:tblPr>
      <w:tblStyleRowBandSize w:val="1"/>
      <w:tblStyleColBandSize w:val="1"/>
      <w:tblCellMar>
        <w:left w:w="108.0" w:type="dxa"/>
        <w:right w:w="108.0" w:type="dxa"/>
      </w:tblCellMar>
    </w:tblPr>
  </w:style>
  <w:style w:type="table" w:styleId="61" w:customStyle="1">
    <w:name w:val="61"/>
    <w:basedOn w:val="TableNormal10"/>
    <w:tblPr>
      <w:tblStyleRowBandSize w:val="1"/>
      <w:tblStyleColBandSize w:val="1"/>
      <w:tblCellMar>
        <w:left w:w="115.0" w:type="dxa"/>
        <w:right w:w="115.0" w:type="dxa"/>
      </w:tblCellMar>
    </w:tblPr>
  </w:style>
  <w:style w:type="table" w:styleId="60" w:customStyle="1">
    <w:name w:val="60"/>
    <w:basedOn w:val="TableNormal10"/>
    <w:pPr>
      <w:spacing w:line="240" w:lineRule="auto"/>
    </w:pPr>
    <w:tblPr>
      <w:tblStyleRowBandSize w:val="1"/>
      <w:tblStyleColBandSize w:val="1"/>
      <w:tblCellMar>
        <w:left w:w="108.0" w:type="dxa"/>
        <w:right w:w="108.0" w:type="dxa"/>
      </w:tblCellMar>
    </w:tblPr>
  </w:style>
  <w:style w:type="table" w:styleId="59" w:customStyle="1">
    <w:name w:val="59"/>
    <w:basedOn w:val="TableNormal10"/>
    <w:pPr>
      <w:spacing w:line="240" w:lineRule="auto"/>
    </w:pPr>
    <w:tblPr>
      <w:tblStyleRowBandSize w:val="1"/>
      <w:tblStyleColBandSize w:val="1"/>
      <w:tblCellMar>
        <w:left w:w="108.0" w:type="dxa"/>
        <w:right w:w="108.0" w:type="dxa"/>
      </w:tblCellMar>
    </w:tblPr>
  </w:style>
  <w:style w:type="table" w:styleId="58" w:customStyle="1">
    <w:name w:val="58"/>
    <w:basedOn w:val="TableNormal10"/>
    <w:tblPr>
      <w:tblStyleRowBandSize w:val="1"/>
      <w:tblStyleColBandSize w:val="1"/>
      <w:tblCellMar>
        <w:left w:w="115.0" w:type="dxa"/>
        <w:right w:w="115.0" w:type="dxa"/>
      </w:tblCellMar>
    </w:tblPr>
  </w:style>
  <w:style w:type="table" w:styleId="57" w:customStyle="1">
    <w:name w:val="57"/>
    <w:basedOn w:val="TableNormal10"/>
    <w:tblPr>
      <w:tblStyleRowBandSize w:val="1"/>
      <w:tblStyleColBandSize w:val="1"/>
      <w:tblCellMar>
        <w:left w:w="115.0" w:type="dxa"/>
        <w:right w:w="115.0" w:type="dxa"/>
      </w:tblCellMar>
    </w:tblPr>
  </w:style>
  <w:style w:type="table" w:styleId="56" w:customStyle="1">
    <w:name w:val="56"/>
    <w:basedOn w:val="TableNormal10"/>
    <w:pPr>
      <w:spacing w:line="240" w:lineRule="auto"/>
    </w:pPr>
    <w:tblPr>
      <w:tblStyleRowBandSize w:val="1"/>
      <w:tblStyleColBandSize w:val="1"/>
      <w:tblCellMar>
        <w:left w:w="108.0" w:type="dxa"/>
        <w:right w:w="108.0" w:type="dxa"/>
      </w:tblCellMar>
    </w:tblPr>
  </w:style>
  <w:style w:type="table" w:styleId="55" w:customStyle="1">
    <w:name w:val="55"/>
    <w:basedOn w:val="TableNormal10"/>
    <w:tblPr>
      <w:tblStyleRowBandSize w:val="1"/>
      <w:tblStyleColBandSize w:val="1"/>
      <w:tblCellMar>
        <w:left w:w="115.0" w:type="dxa"/>
        <w:right w:w="115.0" w:type="dxa"/>
      </w:tblCellMar>
    </w:tblPr>
  </w:style>
  <w:style w:type="table" w:styleId="54" w:customStyle="1">
    <w:name w:val="54"/>
    <w:basedOn w:val="TableNormal10"/>
    <w:pPr>
      <w:spacing w:line="240" w:lineRule="auto"/>
    </w:pPr>
    <w:tblPr>
      <w:tblStyleRowBandSize w:val="1"/>
      <w:tblStyleColBandSize w:val="1"/>
      <w:tblCellMar>
        <w:left w:w="108.0" w:type="dxa"/>
        <w:right w:w="108.0" w:type="dxa"/>
      </w:tblCellMar>
    </w:tblPr>
  </w:style>
  <w:style w:type="table" w:styleId="53" w:customStyle="1">
    <w:name w:val="53"/>
    <w:basedOn w:val="TableNormal10"/>
    <w:pPr>
      <w:spacing w:line="240" w:lineRule="auto"/>
    </w:pPr>
    <w:tblPr>
      <w:tblStyleRowBandSize w:val="1"/>
      <w:tblStyleColBandSize w:val="1"/>
      <w:tblCellMar>
        <w:left w:w="108.0" w:type="dxa"/>
        <w:right w:w="108.0" w:type="dxa"/>
      </w:tblCellMar>
    </w:tblPr>
  </w:style>
  <w:style w:type="table" w:styleId="52" w:customStyle="1">
    <w:name w:val="52"/>
    <w:basedOn w:val="TableNormal10"/>
    <w:pPr>
      <w:spacing w:line="240" w:lineRule="auto"/>
    </w:pPr>
    <w:tblPr>
      <w:tblStyleRowBandSize w:val="1"/>
      <w:tblStyleColBandSize w:val="1"/>
      <w:tblCellMar>
        <w:left w:w="108.0" w:type="dxa"/>
        <w:right w:w="108.0" w:type="dxa"/>
      </w:tblCellMar>
    </w:tblPr>
  </w:style>
  <w:style w:type="table" w:styleId="51" w:customStyle="1">
    <w:name w:val="51"/>
    <w:basedOn w:val="TableNormal10"/>
    <w:pPr>
      <w:spacing w:line="240" w:lineRule="auto"/>
    </w:pPr>
    <w:tblPr>
      <w:tblStyleRowBandSize w:val="1"/>
      <w:tblStyleColBandSize w:val="1"/>
      <w:tblCellMar>
        <w:left w:w="108.0" w:type="dxa"/>
        <w:right w:w="108.0" w:type="dxa"/>
      </w:tblCellMar>
    </w:tblPr>
  </w:style>
  <w:style w:type="table" w:styleId="50" w:customStyle="1">
    <w:name w:val="50"/>
    <w:basedOn w:val="TableNormal10"/>
    <w:tblPr>
      <w:tblStyleRowBandSize w:val="1"/>
      <w:tblStyleColBandSize w:val="1"/>
      <w:tblCellMar>
        <w:left w:w="115.0" w:type="dxa"/>
        <w:right w:w="115.0" w:type="dxa"/>
      </w:tblCellMar>
    </w:tblPr>
  </w:style>
  <w:style w:type="table" w:styleId="49" w:customStyle="1">
    <w:name w:val="49"/>
    <w:basedOn w:val="TableNormal10"/>
    <w:tblPr>
      <w:tblStyleRowBandSize w:val="1"/>
      <w:tblStyleColBandSize w:val="1"/>
      <w:tblCellMar>
        <w:left w:w="115.0" w:type="dxa"/>
        <w:right w:w="115.0" w:type="dxa"/>
      </w:tblCellMar>
    </w:tblPr>
  </w:style>
  <w:style w:type="table" w:styleId="48" w:customStyle="1">
    <w:name w:val="48"/>
    <w:basedOn w:val="TableNormal10"/>
    <w:pPr>
      <w:spacing w:line="240" w:lineRule="auto"/>
    </w:pPr>
    <w:tblPr>
      <w:tblStyleRowBandSize w:val="1"/>
      <w:tblStyleColBandSize w:val="1"/>
      <w:tblCellMar>
        <w:left w:w="108.0" w:type="dxa"/>
        <w:right w:w="108.0" w:type="dxa"/>
      </w:tblCellMar>
    </w:tblPr>
  </w:style>
  <w:style w:type="table" w:styleId="47" w:customStyle="1">
    <w:name w:val="47"/>
    <w:basedOn w:val="TableNormal10"/>
    <w:pPr>
      <w:spacing w:line="240" w:lineRule="auto"/>
    </w:pPr>
    <w:tblPr>
      <w:tblStyleRowBandSize w:val="1"/>
      <w:tblStyleColBandSize w:val="1"/>
      <w:tblCellMar>
        <w:left w:w="108.0" w:type="dxa"/>
        <w:right w:w="108.0" w:type="dxa"/>
      </w:tblCellMar>
    </w:tblPr>
  </w:style>
  <w:style w:type="table" w:styleId="46" w:customStyle="1">
    <w:name w:val="46"/>
    <w:basedOn w:val="TableNormal10"/>
    <w:tblPr>
      <w:tblStyleRowBandSize w:val="1"/>
      <w:tblStyleColBandSize w:val="1"/>
      <w:tblCellMar>
        <w:left w:w="115.0" w:type="dxa"/>
        <w:right w:w="115.0" w:type="dxa"/>
      </w:tblCellMar>
    </w:tblPr>
  </w:style>
  <w:style w:type="table" w:styleId="45" w:customStyle="1">
    <w:name w:val="45"/>
    <w:basedOn w:val="TableNormal10"/>
    <w:pPr>
      <w:spacing w:line="240" w:lineRule="auto"/>
    </w:pPr>
    <w:tblPr>
      <w:tblStyleRowBandSize w:val="1"/>
      <w:tblStyleColBandSize w:val="1"/>
      <w:tblCellMar>
        <w:left w:w="108.0" w:type="dxa"/>
        <w:right w:w="108.0" w:type="dxa"/>
      </w:tblCellMar>
    </w:tblPr>
  </w:style>
  <w:style w:type="table" w:styleId="44" w:customStyle="1">
    <w:name w:val="44"/>
    <w:basedOn w:val="TableNormal10"/>
    <w:pPr>
      <w:spacing w:line="240" w:lineRule="auto"/>
    </w:pPr>
    <w:tblPr>
      <w:tblStyleRowBandSize w:val="1"/>
      <w:tblStyleColBandSize w:val="1"/>
      <w:tblCellMar>
        <w:left w:w="108.0" w:type="dxa"/>
        <w:right w:w="108.0" w:type="dxa"/>
      </w:tblCellMar>
    </w:tblPr>
  </w:style>
  <w:style w:type="table" w:styleId="43" w:customStyle="1">
    <w:name w:val="43"/>
    <w:basedOn w:val="TableNormal10"/>
    <w:pPr>
      <w:spacing w:line="240" w:lineRule="auto"/>
    </w:pPr>
    <w:tblPr>
      <w:tblStyleRowBandSize w:val="1"/>
      <w:tblStyleColBandSize w:val="1"/>
      <w:tblCellMar>
        <w:left w:w="108.0" w:type="dxa"/>
        <w:right w:w="108.0" w:type="dxa"/>
      </w:tblCellMar>
    </w:tblPr>
  </w:style>
  <w:style w:type="table" w:styleId="42" w:customStyle="1">
    <w:name w:val="42"/>
    <w:basedOn w:val="TableNormal10"/>
    <w:tblPr>
      <w:tblStyleRowBandSize w:val="1"/>
      <w:tblStyleColBandSize w:val="1"/>
      <w:tblCellMar>
        <w:left w:w="115.0" w:type="dxa"/>
        <w:right w:w="115.0" w:type="dxa"/>
      </w:tblCellMar>
    </w:tblPr>
  </w:style>
  <w:style w:type="table" w:styleId="41" w:customStyle="1">
    <w:name w:val="41"/>
    <w:basedOn w:val="TableNormal10"/>
    <w:tblPr>
      <w:tblStyleRowBandSize w:val="1"/>
      <w:tblStyleColBandSize w:val="1"/>
      <w:tblCellMar>
        <w:left w:w="115.0" w:type="dxa"/>
        <w:right w:w="115.0" w:type="dxa"/>
      </w:tblCellMar>
    </w:tblPr>
  </w:style>
  <w:style w:type="table" w:styleId="40" w:customStyle="1">
    <w:name w:val="40"/>
    <w:basedOn w:val="TableNormal10"/>
    <w:tblPr>
      <w:tblStyleRowBandSize w:val="1"/>
      <w:tblStyleColBandSize w:val="1"/>
      <w:tblCellMar>
        <w:top w:w="15.0" w:type="dxa"/>
        <w:left w:w="15.0" w:type="dxa"/>
        <w:bottom w:w="15.0" w:type="dxa"/>
        <w:right w:w="15.0" w:type="dxa"/>
      </w:tblCellMar>
    </w:tblPr>
  </w:style>
  <w:style w:type="table" w:styleId="39" w:customStyle="1">
    <w:name w:val="39"/>
    <w:basedOn w:val="TableNormal10"/>
    <w:pPr>
      <w:spacing w:line="240" w:lineRule="auto"/>
    </w:pPr>
    <w:tblPr>
      <w:tblStyleRowBandSize w:val="1"/>
      <w:tblStyleColBandSize w:val="1"/>
      <w:tblCellMar>
        <w:left w:w="108.0" w:type="dxa"/>
        <w:right w:w="108.0" w:type="dxa"/>
      </w:tblCellMar>
    </w:tblPr>
  </w:style>
  <w:style w:type="table" w:styleId="38" w:customStyle="1">
    <w:name w:val="38"/>
    <w:basedOn w:val="TableNormal10"/>
    <w:tblPr>
      <w:tblStyleRowBandSize w:val="1"/>
      <w:tblStyleColBandSize w:val="1"/>
      <w:tblCellMar>
        <w:left w:w="115.0" w:type="dxa"/>
        <w:right w:w="115.0" w:type="dxa"/>
      </w:tblCellMar>
    </w:tblPr>
  </w:style>
  <w:style w:type="table" w:styleId="37" w:customStyle="1">
    <w:name w:val="37"/>
    <w:basedOn w:val="TableNormal10"/>
    <w:pPr>
      <w:spacing w:line="240" w:lineRule="auto"/>
    </w:pPr>
    <w:tblPr>
      <w:tblStyleRowBandSize w:val="1"/>
      <w:tblStyleColBandSize w:val="1"/>
      <w:tblCellMar>
        <w:left w:w="108.0" w:type="dxa"/>
        <w:right w:w="108.0" w:type="dxa"/>
      </w:tblCellMar>
    </w:tblPr>
  </w:style>
  <w:style w:type="table" w:styleId="36" w:customStyle="1">
    <w:name w:val="36"/>
    <w:basedOn w:val="TableNormal10"/>
    <w:pPr>
      <w:spacing w:line="240" w:lineRule="auto"/>
    </w:pPr>
    <w:tblPr>
      <w:tblStyleRowBandSize w:val="1"/>
      <w:tblStyleColBandSize w:val="1"/>
      <w:tblCellMar>
        <w:left w:w="108.0" w:type="dxa"/>
        <w:right w:w="108.0" w:type="dxa"/>
      </w:tblCellMar>
    </w:tblPr>
  </w:style>
  <w:style w:type="table" w:styleId="35" w:customStyle="1">
    <w:name w:val="35"/>
    <w:basedOn w:val="TableNormal10"/>
    <w:pPr>
      <w:spacing w:line="240" w:lineRule="auto"/>
    </w:pPr>
    <w:tblPr>
      <w:tblStyleRowBandSize w:val="1"/>
      <w:tblStyleColBandSize w:val="1"/>
      <w:tblCellMar>
        <w:left w:w="108.0" w:type="dxa"/>
        <w:right w:w="108.0" w:type="dxa"/>
      </w:tblCellMar>
    </w:tblPr>
  </w:style>
  <w:style w:type="table" w:styleId="34" w:customStyle="1">
    <w:name w:val="34"/>
    <w:basedOn w:val="TableNormal10"/>
    <w:pPr>
      <w:spacing w:line="240" w:lineRule="auto"/>
    </w:pPr>
    <w:tblPr>
      <w:tblStyleRowBandSize w:val="1"/>
      <w:tblStyleColBandSize w:val="1"/>
      <w:tblCellMar>
        <w:left w:w="108.0" w:type="dxa"/>
        <w:right w:w="108.0" w:type="dxa"/>
      </w:tblCellMar>
    </w:tblPr>
  </w:style>
  <w:style w:type="table" w:styleId="33" w:customStyle="1">
    <w:name w:val="33"/>
    <w:basedOn w:val="TableNormal10"/>
    <w:tblPr>
      <w:tblStyleRowBandSize w:val="1"/>
      <w:tblStyleColBandSize w:val="1"/>
      <w:tblCellMar>
        <w:left w:w="115.0" w:type="dxa"/>
        <w:right w:w="115.0" w:type="dxa"/>
      </w:tblCellMar>
    </w:tblPr>
  </w:style>
  <w:style w:type="table" w:styleId="32" w:customStyle="1">
    <w:name w:val="32"/>
    <w:basedOn w:val="TableNormal10"/>
    <w:tblPr>
      <w:tblStyleRowBandSize w:val="1"/>
      <w:tblStyleColBandSize w:val="1"/>
      <w:tblCellMar>
        <w:left w:w="115.0" w:type="dxa"/>
        <w:right w:w="115.0" w:type="dxa"/>
      </w:tblCellMar>
    </w:tblPr>
  </w:style>
  <w:style w:type="table" w:styleId="31" w:customStyle="1">
    <w:name w:val="31"/>
    <w:basedOn w:val="TableNormal10"/>
    <w:pPr>
      <w:spacing w:line="240" w:lineRule="auto"/>
    </w:pPr>
    <w:tblPr>
      <w:tblStyleRowBandSize w:val="1"/>
      <w:tblStyleColBandSize w:val="1"/>
      <w:tblCellMar>
        <w:left w:w="108.0" w:type="dxa"/>
        <w:right w:w="108.0" w:type="dxa"/>
      </w:tblCellMar>
    </w:tblPr>
  </w:style>
  <w:style w:type="table" w:styleId="30" w:customStyle="1">
    <w:name w:val="30"/>
    <w:basedOn w:val="TableNormal10"/>
    <w:pPr>
      <w:spacing w:line="240" w:lineRule="auto"/>
    </w:pPr>
    <w:tblPr>
      <w:tblStyleRowBandSize w:val="1"/>
      <w:tblStyleColBandSize w:val="1"/>
      <w:tblCellMar>
        <w:left w:w="108.0" w:type="dxa"/>
        <w:right w:w="108.0" w:type="dxa"/>
      </w:tblCellMar>
    </w:tblPr>
  </w:style>
  <w:style w:type="table" w:styleId="29" w:customStyle="1">
    <w:name w:val="29"/>
    <w:basedOn w:val="TableNormal10"/>
    <w:pPr>
      <w:spacing w:line="240" w:lineRule="auto"/>
    </w:pPr>
    <w:tblPr>
      <w:tblStyleRowBandSize w:val="1"/>
      <w:tblStyleColBandSize w:val="1"/>
      <w:tblCellMar>
        <w:left w:w="108.0" w:type="dxa"/>
        <w:right w:w="108.0" w:type="dxa"/>
      </w:tblCellMar>
    </w:tblPr>
  </w:style>
  <w:style w:type="table" w:styleId="28" w:customStyle="1">
    <w:name w:val="28"/>
    <w:basedOn w:val="TableNormal10"/>
    <w:tblPr>
      <w:tblStyleRowBandSize w:val="1"/>
      <w:tblStyleColBandSize w:val="1"/>
      <w:tblCellMar>
        <w:left w:w="115.0" w:type="dxa"/>
        <w:right w:w="115.0" w:type="dxa"/>
      </w:tblCellMar>
    </w:tblPr>
  </w:style>
  <w:style w:type="table" w:styleId="27" w:customStyle="1">
    <w:name w:val="27"/>
    <w:basedOn w:val="TableNormal10"/>
    <w:pPr>
      <w:spacing w:line="240" w:lineRule="auto"/>
    </w:pPr>
    <w:tblPr>
      <w:tblStyleRowBandSize w:val="1"/>
      <w:tblStyleColBandSize w:val="1"/>
      <w:tblCellMar>
        <w:left w:w="108.0" w:type="dxa"/>
        <w:right w:w="108.0" w:type="dxa"/>
      </w:tblCellMar>
    </w:tblPr>
  </w:style>
  <w:style w:type="table" w:styleId="26" w:customStyle="1">
    <w:name w:val="26"/>
    <w:basedOn w:val="TableNormal10"/>
    <w:tblPr>
      <w:tblStyleRowBandSize w:val="1"/>
      <w:tblStyleColBandSize w:val="1"/>
      <w:tblCellMar>
        <w:left w:w="115.0" w:type="dxa"/>
        <w:right w:w="115.0" w:type="dxa"/>
      </w:tblCellMar>
    </w:tblPr>
  </w:style>
  <w:style w:type="table" w:styleId="25" w:customStyle="1">
    <w:name w:val="25"/>
    <w:basedOn w:val="TableNormal10"/>
    <w:pPr>
      <w:spacing w:line="240" w:lineRule="auto"/>
    </w:pPr>
    <w:tblPr>
      <w:tblStyleRowBandSize w:val="1"/>
      <w:tblStyleColBandSize w:val="1"/>
      <w:tblCellMar>
        <w:left w:w="108.0" w:type="dxa"/>
        <w:right w:w="108.0" w:type="dxa"/>
      </w:tblCellMar>
    </w:tblPr>
  </w:style>
  <w:style w:type="table" w:styleId="24" w:customStyle="1">
    <w:name w:val="24"/>
    <w:basedOn w:val="TableNormal10"/>
    <w:pPr>
      <w:spacing w:line="240" w:lineRule="auto"/>
    </w:pPr>
    <w:tblPr>
      <w:tblStyleRowBandSize w:val="1"/>
      <w:tblStyleColBandSize w:val="1"/>
      <w:tblCellMar>
        <w:left w:w="108.0" w:type="dxa"/>
        <w:right w:w="108.0" w:type="dxa"/>
      </w:tblCellMar>
    </w:tblPr>
  </w:style>
  <w:style w:type="table" w:styleId="23" w:customStyle="1">
    <w:name w:val="23"/>
    <w:basedOn w:val="TableNormal10"/>
    <w:pPr>
      <w:spacing w:line="240" w:lineRule="auto"/>
    </w:pPr>
    <w:tblPr>
      <w:tblStyleRowBandSize w:val="1"/>
      <w:tblStyleColBandSize w:val="1"/>
      <w:tblCellMar>
        <w:left w:w="108.0" w:type="dxa"/>
        <w:right w:w="108.0" w:type="dxa"/>
      </w:tblCellMar>
    </w:tblPr>
  </w:style>
  <w:style w:type="table" w:styleId="22" w:customStyle="1">
    <w:name w:val="22"/>
    <w:basedOn w:val="TableNormal10"/>
    <w:pPr>
      <w:spacing w:line="240" w:lineRule="auto"/>
    </w:pPr>
    <w:tblPr>
      <w:tblStyleRowBandSize w:val="1"/>
      <w:tblStyleColBandSize w:val="1"/>
      <w:tblCellMar>
        <w:left w:w="108.0" w:type="dxa"/>
        <w:right w:w="108.0" w:type="dxa"/>
      </w:tblCellMar>
    </w:tblPr>
  </w:style>
  <w:style w:type="table" w:styleId="21" w:customStyle="1">
    <w:name w:val="21"/>
    <w:basedOn w:val="TableNormal10"/>
    <w:pPr>
      <w:spacing w:line="240" w:lineRule="auto"/>
    </w:pPr>
    <w:tblPr>
      <w:tblStyleRowBandSize w:val="1"/>
      <w:tblStyleColBandSize w:val="1"/>
      <w:tblCellMar>
        <w:left w:w="108.0" w:type="dxa"/>
        <w:right w:w="108.0" w:type="dxa"/>
      </w:tblCellMar>
    </w:tblPr>
  </w:style>
  <w:style w:type="table" w:styleId="20" w:customStyle="1">
    <w:name w:val="20"/>
    <w:basedOn w:val="TableNormal10"/>
    <w:pPr>
      <w:spacing w:line="240" w:lineRule="auto"/>
    </w:pPr>
    <w:tblPr>
      <w:tblStyleRowBandSize w:val="1"/>
      <w:tblStyleColBandSize w:val="1"/>
      <w:tblCellMar>
        <w:left w:w="108.0" w:type="dxa"/>
        <w:right w:w="108.0" w:type="dxa"/>
      </w:tblCellMar>
    </w:tblPr>
  </w:style>
  <w:style w:type="table" w:styleId="19" w:customStyle="1">
    <w:name w:val="19"/>
    <w:basedOn w:val="TableNormal10"/>
    <w:pPr>
      <w:spacing w:line="240" w:lineRule="auto"/>
    </w:pPr>
    <w:tblPr>
      <w:tblStyleRowBandSize w:val="1"/>
      <w:tblStyleColBandSize w:val="1"/>
      <w:tblCellMar>
        <w:left w:w="108.0" w:type="dxa"/>
        <w:right w:w="108.0" w:type="dxa"/>
      </w:tblCellMar>
    </w:tblPr>
  </w:style>
  <w:style w:type="table" w:styleId="18" w:customStyle="1">
    <w:name w:val="18"/>
    <w:basedOn w:val="TableNormal10"/>
    <w:pPr>
      <w:spacing w:line="240" w:lineRule="auto"/>
    </w:pPr>
    <w:tblPr>
      <w:tblStyleRowBandSize w:val="1"/>
      <w:tblStyleColBandSize w:val="1"/>
      <w:tblCellMar>
        <w:left w:w="108.0" w:type="dxa"/>
        <w:right w:w="108.0" w:type="dxa"/>
      </w:tblCellMar>
    </w:tblPr>
  </w:style>
  <w:style w:type="table" w:styleId="17" w:customStyle="1">
    <w:name w:val="17"/>
    <w:basedOn w:val="TableNormal10"/>
    <w:pPr>
      <w:spacing w:line="240" w:lineRule="auto"/>
    </w:pPr>
    <w:tblPr>
      <w:tblStyleRowBandSize w:val="1"/>
      <w:tblStyleColBandSize w:val="1"/>
      <w:tblCellMar>
        <w:left w:w="108.0" w:type="dxa"/>
        <w:right w:w="108.0" w:type="dxa"/>
      </w:tblCellMar>
    </w:tblPr>
  </w:style>
  <w:style w:type="table" w:styleId="16" w:customStyle="1">
    <w:name w:val="16"/>
    <w:basedOn w:val="TableNormal10"/>
    <w:pPr>
      <w:spacing w:line="240" w:lineRule="auto"/>
    </w:pPr>
    <w:tblPr>
      <w:tblStyleRowBandSize w:val="1"/>
      <w:tblStyleColBandSize w:val="1"/>
      <w:tblCellMar>
        <w:left w:w="108.0" w:type="dxa"/>
        <w:right w:w="108.0" w:type="dxa"/>
      </w:tblCellMar>
    </w:tblPr>
  </w:style>
  <w:style w:type="table" w:styleId="15" w:customStyle="1">
    <w:name w:val="15"/>
    <w:basedOn w:val="TableNormal10"/>
    <w:pPr>
      <w:spacing w:line="240" w:lineRule="auto"/>
    </w:pPr>
    <w:tblPr>
      <w:tblStyleRowBandSize w:val="1"/>
      <w:tblStyleColBandSize w:val="1"/>
      <w:tblCellMar>
        <w:left w:w="108.0" w:type="dxa"/>
        <w:right w:w="108.0" w:type="dxa"/>
      </w:tblCellMar>
    </w:tblPr>
  </w:style>
  <w:style w:type="table" w:styleId="14" w:customStyle="1">
    <w:name w:val="14"/>
    <w:basedOn w:val="TableNormal10"/>
    <w:pPr>
      <w:spacing w:line="240" w:lineRule="auto"/>
    </w:pPr>
    <w:tblPr>
      <w:tblStyleRowBandSize w:val="1"/>
      <w:tblStyleColBandSize w:val="1"/>
      <w:tblCellMar>
        <w:left w:w="108.0" w:type="dxa"/>
        <w:right w:w="108.0" w:type="dxa"/>
      </w:tblCellMar>
    </w:tblPr>
  </w:style>
  <w:style w:type="table" w:styleId="13" w:customStyle="1">
    <w:name w:val="13"/>
    <w:basedOn w:val="TableNormal10"/>
    <w:pPr>
      <w:spacing w:line="240" w:lineRule="auto"/>
    </w:pPr>
    <w:tblPr>
      <w:tblStyleRowBandSize w:val="1"/>
      <w:tblStyleColBandSize w:val="1"/>
      <w:tblCellMar>
        <w:left w:w="108.0" w:type="dxa"/>
        <w:right w:w="108.0" w:type="dxa"/>
      </w:tblCellMar>
    </w:tblPr>
  </w:style>
  <w:style w:type="table" w:styleId="12" w:customStyle="1">
    <w:name w:val="12"/>
    <w:basedOn w:val="TableNormal10"/>
    <w:tblPr>
      <w:tblStyleRowBandSize w:val="1"/>
      <w:tblStyleColBandSize w:val="1"/>
      <w:tblCellMar>
        <w:left w:w="115.0" w:type="dxa"/>
        <w:right w:w="115.0" w:type="dxa"/>
      </w:tblCellMar>
    </w:tblPr>
  </w:style>
  <w:style w:type="table" w:styleId="11" w:customStyle="1">
    <w:name w:val="11"/>
    <w:basedOn w:val="TableNormal10"/>
    <w:pPr>
      <w:spacing w:line="240" w:lineRule="auto"/>
    </w:pPr>
    <w:tblPr>
      <w:tblStyleRowBandSize w:val="1"/>
      <w:tblStyleColBandSize w:val="1"/>
      <w:tblCellMar>
        <w:left w:w="108.0" w:type="dxa"/>
        <w:right w:w="108.0" w:type="dxa"/>
      </w:tblCellMar>
    </w:tblPr>
  </w:style>
  <w:style w:type="table" w:styleId="10" w:customStyle="1">
    <w:name w:val="10"/>
    <w:basedOn w:val="TableNormal10"/>
    <w:pPr>
      <w:spacing w:line="240" w:lineRule="auto"/>
    </w:pPr>
    <w:tblPr>
      <w:tblStyleRowBandSize w:val="1"/>
      <w:tblStyleColBandSize w:val="1"/>
      <w:tblCellMar>
        <w:left w:w="108.0" w:type="dxa"/>
        <w:right w:w="108.0" w:type="dxa"/>
      </w:tblCellMar>
    </w:tblPr>
  </w:style>
  <w:style w:type="table" w:styleId="9" w:customStyle="1">
    <w:name w:val="9"/>
    <w:basedOn w:val="TableNormal10"/>
    <w:pPr>
      <w:spacing w:line="240" w:lineRule="auto"/>
    </w:pPr>
    <w:tblPr>
      <w:tblStyleRowBandSize w:val="1"/>
      <w:tblStyleColBandSize w:val="1"/>
      <w:tblCellMar>
        <w:left w:w="108.0" w:type="dxa"/>
        <w:right w:w="108.0" w:type="dxa"/>
      </w:tblCellMar>
    </w:tblPr>
  </w:style>
  <w:style w:type="table" w:styleId="8" w:customStyle="1">
    <w:name w:val="8"/>
    <w:basedOn w:val="TableNormal10"/>
    <w:tblPr>
      <w:tblStyleRowBandSize w:val="1"/>
      <w:tblStyleColBandSize w:val="1"/>
      <w:tblCellMar>
        <w:left w:w="115.0" w:type="dxa"/>
        <w:right w:w="115.0" w:type="dxa"/>
      </w:tblCellMar>
    </w:tblPr>
  </w:style>
  <w:style w:type="table" w:styleId="7" w:customStyle="1">
    <w:name w:val="7"/>
    <w:basedOn w:val="TableNormal10"/>
    <w:pPr>
      <w:spacing w:line="240" w:lineRule="auto"/>
    </w:pPr>
    <w:tblPr>
      <w:tblStyleRowBandSize w:val="1"/>
      <w:tblStyleColBandSize w:val="1"/>
      <w:tblCellMar>
        <w:left w:w="108.0" w:type="dxa"/>
        <w:right w:w="108.0" w:type="dxa"/>
      </w:tblCellMar>
    </w:tblPr>
  </w:style>
  <w:style w:type="table" w:styleId="6" w:customStyle="1">
    <w:name w:val="6"/>
    <w:basedOn w:val="TableNormal10"/>
    <w:tblPr>
      <w:tblStyleRowBandSize w:val="1"/>
      <w:tblStyleColBandSize w:val="1"/>
      <w:tblCellMar>
        <w:left w:w="115.0" w:type="dxa"/>
        <w:right w:w="115.0" w:type="dxa"/>
      </w:tblCellMar>
    </w:tblPr>
  </w:style>
  <w:style w:type="table" w:styleId="5" w:customStyle="1">
    <w:name w:val="5"/>
    <w:basedOn w:val="TableNormal10"/>
    <w:pPr>
      <w:spacing w:line="240" w:lineRule="auto"/>
    </w:pPr>
    <w:tblPr>
      <w:tblStyleRowBandSize w:val="1"/>
      <w:tblStyleColBandSize w:val="1"/>
      <w:tblCellMar>
        <w:left w:w="108.0" w:type="dxa"/>
        <w:right w:w="108.0" w:type="dxa"/>
      </w:tblCellMar>
    </w:tblPr>
  </w:style>
  <w:style w:type="table" w:styleId="4" w:customStyle="1">
    <w:name w:val="4"/>
    <w:basedOn w:val="TableNormal10"/>
    <w:tblPr>
      <w:tblStyleRowBandSize w:val="1"/>
      <w:tblStyleColBandSize w:val="1"/>
      <w:tblCellMar>
        <w:left w:w="115.0" w:type="dxa"/>
        <w:right w:w="115.0" w:type="dxa"/>
      </w:tblCellMar>
    </w:tblPr>
  </w:style>
  <w:style w:type="table" w:styleId="3" w:customStyle="1">
    <w:name w:val="3"/>
    <w:basedOn w:val="TableNormal10"/>
    <w:tblPr>
      <w:tblStyleRowBandSize w:val="1"/>
      <w:tblStyleColBandSize w:val="1"/>
      <w:tblCellMar>
        <w:left w:w="115.0" w:type="dxa"/>
        <w:right w:w="115.0" w:type="dxa"/>
      </w:tblCellMar>
    </w:tblPr>
  </w:style>
  <w:style w:type="table" w:styleId="2" w:customStyle="1">
    <w:name w:val="2"/>
    <w:basedOn w:val="TableNormal10"/>
    <w:tblPr>
      <w:tblStyleRowBandSize w:val="1"/>
      <w:tblStyleColBandSize w:val="1"/>
      <w:tblCellMar>
        <w:top w:w="100.0" w:type="dxa"/>
        <w:left w:w="100.0" w:type="dxa"/>
        <w:bottom w:w="100.0" w:type="dxa"/>
        <w:right w:w="100.0" w:type="dxa"/>
      </w:tblCellMar>
    </w:tblPr>
  </w:style>
  <w:style w:type="table" w:styleId="1" w:customStyle="1">
    <w:name w:val="1"/>
    <w:basedOn w:val="TableNormal10"/>
    <w:tblPr>
      <w:tblStyleRowBandSize w:val="1"/>
      <w:tblStyleColBandSize w:val="1"/>
      <w:tblCellMar>
        <w:top w:w="100.0" w:type="dxa"/>
        <w:left w:w="100.0" w:type="dxa"/>
        <w:bottom w:w="100.0" w:type="dxa"/>
        <w:right w:w="100.0" w:type="dxa"/>
      </w:tblCellMar>
    </w:tblPr>
  </w:style>
  <w:style w:type="paragraph" w:styleId="Revisin">
    <w:name w:val="Revision"/>
    <w:hidden w:val="1"/>
    <w:uiPriority w:val="99"/>
    <w:semiHidden w:val="1"/>
    <w:rsid w:val="00E95774"/>
    <w:pPr>
      <w:spacing w:line="240" w:lineRule="auto"/>
    </w:pPr>
  </w:style>
  <w:style w:type="table" w:styleId="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character" w:styleId="Hipervnculovisitado">
    <w:name w:val="FollowedHyperlink"/>
    <w:basedOn w:val="Fuentedeprrafopredeter"/>
    <w:uiPriority w:val="99"/>
    <w:semiHidden w:val="1"/>
    <w:unhideWhenUsed w:val="1"/>
    <w:rsid w:val="009257DD"/>
    <w:rPr>
      <w:color w:val="800080" w:themeColor="followedHyperlink"/>
      <w:u w:val="single"/>
    </w:rPr>
  </w:style>
  <w:style w:type="paragraph" w:styleId="ndice1">
    <w:name w:val="index 1"/>
    <w:basedOn w:val="Normal"/>
    <w:next w:val="Normal"/>
    <w:autoRedefine w:val="1"/>
    <w:uiPriority w:val="99"/>
    <w:unhideWhenUsed w:val="1"/>
    <w:rsid w:val="0031150E"/>
    <w:pPr>
      <w:ind w:left="220" w:hanging="220"/>
    </w:pPr>
    <w:rPr>
      <w:rFonts w:asciiTheme="minorHAnsi" w:hAnsiTheme="minorHAnsi"/>
      <w:sz w:val="18"/>
      <w:szCs w:val="18"/>
    </w:rPr>
  </w:style>
  <w:style w:type="paragraph" w:styleId="ndice2">
    <w:name w:val="index 2"/>
    <w:basedOn w:val="Normal"/>
    <w:next w:val="Normal"/>
    <w:autoRedefine w:val="1"/>
    <w:uiPriority w:val="99"/>
    <w:unhideWhenUsed w:val="1"/>
    <w:rsid w:val="0031150E"/>
    <w:pPr>
      <w:ind w:left="440" w:hanging="220"/>
    </w:pPr>
    <w:rPr>
      <w:rFonts w:asciiTheme="minorHAnsi" w:hAnsiTheme="minorHAnsi"/>
      <w:sz w:val="18"/>
      <w:szCs w:val="18"/>
    </w:rPr>
  </w:style>
  <w:style w:type="paragraph" w:styleId="ndice3">
    <w:name w:val="index 3"/>
    <w:basedOn w:val="Normal"/>
    <w:next w:val="Normal"/>
    <w:autoRedefine w:val="1"/>
    <w:uiPriority w:val="99"/>
    <w:unhideWhenUsed w:val="1"/>
    <w:rsid w:val="0031150E"/>
    <w:pPr>
      <w:ind w:left="660" w:hanging="220"/>
    </w:pPr>
    <w:rPr>
      <w:rFonts w:asciiTheme="minorHAnsi" w:hAnsiTheme="minorHAnsi"/>
      <w:sz w:val="18"/>
      <w:szCs w:val="18"/>
    </w:rPr>
  </w:style>
  <w:style w:type="paragraph" w:styleId="ndice4">
    <w:name w:val="index 4"/>
    <w:basedOn w:val="Normal"/>
    <w:next w:val="Normal"/>
    <w:autoRedefine w:val="1"/>
    <w:uiPriority w:val="99"/>
    <w:unhideWhenUsed w:val="1"/>
    <w:rsid w:val="0031150E"/>
    <w:pPr>
      <w:ind w:left="880" w:hanging="220"/>
    </w:pPr>
    <w:rPr>
      <w:rFonts w:asciiTheme="minorHAnsi" w:hAnsiTheme="minorHAnsi"/>
      <w:sz w:val="18"/>
      <w:szCs w:val="18"/>
    </w:rPr>
  </w:style>
  <w:style w:type="paragraph" w:styleId="ndice5">
    <w:name w:val="index 5"/>
    <w:basedOn w:val="Normal"/>
    <w:next w:val="Normal"/>
    <w:autoRedefine w:val="1"/>
    <w:uiPriority w:val="99"/>
    <w:unhideWhenUsed w:val="1"/>
    <w:rsid w:val="0031150E"/>
    <w:pPr>
      <w:ind w:left="1100" w:hanging="220"/>
    </w:pPr>
    <w:rPr>
      <w:rFonts w:asciiTheme="minorHAnsi" w:hAnsiTheme="minorHAnsi"/>
      <w:sz w:val="18"/>
      <w:szCs w:val="18"/>
    </w:rPr>
  </w:style>
  <w:style w:type="paragraph" w:styleId="ndice6">
    <w:name w:val="index 6"/>
    <w:basedOn w:val="Normal"/>
    <w:next w:val="Normal"/>
    <w:autoRedefine w:val="1"/>
    <w:uiPriority w:val="99"/>
    <w:unhideWhenUsed w:val="1"/>
    <w:rsid w:val="0031150E"/>
    <w:pPr>
      <w:ind w:left="1320" w:hanging="220"/>
    </w:pPr>
    <w:rPr>
      <w:rFonts w:asciiTheme="minorHAnsi" w:hAnsiTheme="minorHAnsi"/>
      <w:sz w:val="18"/>
      <w:szCs w:val="18"/>
    </w:rPr>
  </w:style>
  <w:style w:type="paragraph" w:styleId="ndice7">
    <w:name w:val="index 7"/>
    <w:basedOn w:val="Normal"/>
    <w:next w:val="Normal"/>
    <w:autoRedefine w:val="1"/>
    <w:uiPriority w:val="99"/>
    <w:unhideWhenUsed w:val="1"/>
    <w:rsid w:val="0031150E"/>
    <w:pPr>
      <w:ind w:left="1540" w:hanging="220"/>
    </w:pPr>
    <w:rPr>
      <w:rFonts w:asciiTheme="minorHAnsi" w:hAnsiTheme="minorHAnsi"/>
      <w:sz w:val="18"/>
      <w:szCs w:val="18"/>
    </w:rPr>
  </w:style>
  <w:style w:type="paragraph" w:styleId="ndice8">
    <w:name w:val="index 8"/>
    <w:basedOn w:val="Normal"/>
    <w:next w:val="Normal"/>
    <w:autoRedefine w:val="1"/>
    <w:uiPriority w:val="99"/>
    <w:unhideWhenUsed w:val="1"/>
    <w:rsid w:val="0031150E"/>
    <w:pPr>
      <w:ind w:left="1760" w:hanging="220"/>
    </w:pPr>
    <w:rPr>
      <w:rFonts w:asciiTheme="minorHAnsi" w:hAnsiTheme="minorHAnsi"/>
      <w:sz w:val="18"/>
      <w:szCs w:val="18"/>
    </w:rPr>
  </w:style>
  <w:style w:type="paragraph" w:styleId="ndice9">
    <w:name w:val="index 9"/>
    <w:basedOn w:val="Normal"/>
    <w:next w:val="Normal"/>
    <w:autoRedefine w:val="1"/>
    <w:uiPriority w:val="99"/>
    <w:unhideWhenUsed w:val="1"/>
    <w:rsid w:val="0031150E"/>
    <w:pPr>
      <w:ind w:left="1980" w:hanging="220"/>
    </w:pPr>
    <w:rPr>
      <w:rFonts w:asciiTheme="minorHAnsi" w:hAnsiTheme="minorHAnsi"/>
      <w:sz w:val="18"/>
      <w:szCs w:val="18"/>
    </w:rPr>
  </w:style>
  <w:style w:type="paragraph" w:styleId="Ttulodendice">
    <w:name w:val="index heading"/>
    <w:basedOn w:val="Normal"/>
    <w:next w:val="ndice1"/>
    <w:uiPriority w:val="99"/>
    <w:unhideWhenUsed w:val="1"/>
    <w:rsid w:val="0031150E"/>
    <w:pPr>
      <w:spacing w:after="120" w:before="240"/>
      <w:jc w:val="center"/>
    </w:pPr>
    <w:rPr>
      <w:rFonts w:asciiTheme="minorHAnsi" w:hAnsiTheme="minorHAnsi"/>
      <w:b w:val="1"/>
      <w:bCs w:val="1"/>
      <w:sz w:val="26"/>
      <w:szCs w:val="26"/>
    </w:rPr>
  </w:style>
  <w:style w:type="table" w:styleId="a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0"/>
    <w:tblPr>
      <w:tblStyleRowBandSize w:val="1"/>
      <w:tblStyleColBandSize w:val="1"/>
      <w:tblCellMar>
        <w:left w:w="115.0" w:type="dxa"/>
        <w:right w:w="115.0" w:type="dxa"/>
      </w:tblCellMar>
    </w:tblPr>
  </w:style>
  <w:style w:type="table" w:styleId="a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9">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75.png"/><Relationship Id="rId41" Type="http://schemas.openxmlformats.org/officeDocument/2006/relationships/image" Target="media/image141.png"/><Relationship Id="rId44" Type="http://schemas.openxmlformats.org/officeDocument/2006/relationships/image" Target="media/image140.png"/><Relationship Id="rId43" Type="http://schemas.openxmlformats.org/officeDocument/2006/relationships/image" Target="media/image61.jpg"/><Relationship Id="rId46" Type="http://schemas.openxmlformats.org/officeDocument/2006/relationships/image" Target="media/image55.png"/><Relationship Id="rId45" Type="http://schemas.openxmlformats.org/officeDocument/2006/relationships/image" Target="media/image84.png"/><Relationship Id="rId107" Type="http://schemas.openxmlformats.org/officeDocument/2006/relationships/image" Target="media/image89.jpg"/><Relationship Id="rId106" Type="http://schemas.openxmlformats.org/officeDocument/2006/relationships/image" Target="media/image85.jpg"/><Relationship Id="rId105" Type="http://schemas.openxmlformats.org/officeDocument/2006/relationships/image" Target="media/image82.png"/><Relationship Id="rId104" Type="http://schemas.openxmlformats.org/officeDocument/2006/relationships/image" Target="media/image92.jpg"/><Relationship Id="rId109" Type="http://schemas.openxmlformats.org/officeDocument/2006/relationships/image" Target="media/image77.jpg"/><Relationship Id="rId108" Type="http://schemas.openxmlformats.org/officeDocument/2006/relationships/image" Target="media/image78.png"/><Relationship Id="rId48" Type="http://schemas.openxmlformats.org/officeDocument/2006/relationships/image" Target="media/image10.jpg"/><Relationship Id="rId47" Type="http://schemas.openxmlformats.org/officeDocument/2006/relationships/image" Target="media/image106.png"/><Relationship Id="rId49" Type="http://schemas.openxmlformats.org/officeDocument/2006/relationships/image" Target="media/image81.png"/><Relationship Id="rId103" Type="http://schemas.openxmlformats.org/officeDocument/2006/relationships/image" Target="media/image103.jpg"/><Relationship Id="rId102" Type="http://schemas.openxmlformats.org/officeDocument/2006/relationships/image" Target="media/image94.jpg"/><Relationship Id="rId101" Type="http://schemas.openxmlformats.org/officeDocument/2006/relationships/image" Target="media/image112.jpg"/><Relationship Id="rId100" Type="http://schemas.openxmlformats.org/officeDocument/2006/relationships/image" Target="media/image90.jpg"/><Relationship Id="rId31" Type="http://schemas.openxmlformats.org/officeDocument/2006/relationships/image" Target="media/image44.jpg"/><Relationship Id="rId30" Type="http://schemas.openxmlformats.org/officeDocument/2006/relationships/image" Target="media/image42.jpg"/><Relationship Id="rId33" Type="http://schemas.openxmlformats.org/officeDocument/2006/relationships/image" Target="media/image107.png"/><Relationship Id="rId32" Type="http://schemas.openxmlformats.org/officeDocument/2006/relationships/image" Target="media/image32.png"/><Relationship Id="rId35" Type="http://schemas.openxmlformats.org/officeDocument/2006/relationships/image" Target="media/image72.png"/><Relationship Id="rId34" Type="http://schemas.openxmlformats.org/officeDocument/2006/relationships/image" Target="media/image53.png"/><Relationship Id="rId37" Type="http://schemas.openxmlformats.org/officeDocument/2006/relationships/image" Target="media/image83.png"/><Relationship Id="rId36" Type="http://schemas.openxmlformats.org/officeDocument/2006/relationships/image" Target="media/image64.png"/><Relationship Id="rId39" Type="http://schemas.openxmlformats.org/officeDocument/2006/relationships/image" Target="media/image116.png"/><Relationship Id="rId38" Type="http://schemas.openxmlformats.org/officeDocument/2006/relationships/image" Target="media/image131.png"/><Relationship Id="rId20" Type="http://schemas.openxmlformats.org/officeDocument/2006/relationships/image" Target="media/image120.jpg"/><Relationship Id="rId22" Type="http://schemas.openxmlformats.org/officeDocument/2006/relationships/image" Target="media/image136.jpg"/><Relationship Id="rId21" Type="http://schemas.openxmlformats.org/officeDocument/2006/relationships/image" Target="media/image126.jpg"/><Relationship Id="rId24" Type="http://schemas.openxmlformats.org/officeDocument/2006/relationships/image" Target="media/image133.jpg"/><Relationship Id="rId23" Type="http://schemas.openxmlformats.org/officeDocument/2006/relationships/image" Target="media/image138.png"/><Relationship Id="rId129" Type="http://schemas.openxmlformats.org/officeDocument/2006/relationships/image" Target="media/image15.png"/><Relationship Id="rId128" Type="http://schemas.openxmlformats.org/officeDocument/2006/relationships/image" Target="media/image24.jpg"/><Relationship Id="rId127" Type="http://schemas.openxmlformats.org/officeDocument/2006/relationships/image" Target="media/image21.jpg"/><Relationship Id="rId126" Type="http://schemas.openxmlformats.org/officeDocument/2006/relationships/image" Target="media/image14.jpg"/><Relationship Id="rId26" Type="http://schemas.openxmlformats.org/officeDocument/2006/relationships/image" Target="media/image101.png"/><Relationship Id="rId121" Type="http://schemas.openxmlformats.org/officeDocument/2006/relationships/image" Target="media/image114.jpg"/><Relationship Id="rId25" Type="http://schemas.openxmlformats.org/officeDocument/2006/relationships/image" Target="media/image139.png"/><Relationship Id="rId120" Type="http://schemas.openxmlformats.org/officeDocument/2006/relationships/image" Target="media/image125.jpg"/><Relationship Id="rId28" Type="http://schemas.openxmlformats.org/officeDocument/2006/relationships/image" Target="media/image134.jpg"/><Relationship Id="rId27" Type="http://schemas.openxmlformats.org/officeDocument/2006/relationships/image" Target="media/image40.png"/><Relationship Id="rId125" Type="http://schemas.openxmlformats.org/officeDocument/2006/relationships/image" Target="media/image17.png"/><Relationship Id="rId29" Type="http://schemas.openxmlformats.org/officeDocument/2006/relationships/image" Target="media/image96.jpg"/><Relationship Id="rId124" Type="http://schemas.openxmlformats.org/officeDocument/2006/relationships/image" Target="media/image124.jpg"/><Relationship Id="rId123" Type="http://schemas.openxmlformats.org/officeDocument/2006/relationships/image" Target="media/image129.jpg"/><Relationship Id="rId122" Type="http://schemas.openxmlformats.org/officeDocument/2006/relationships/image" Target="media/image127.jpg"/><Relationship Id="rId95" Type="http://schemas.openxmlformats.org/officeDocument/2006/relationships/image" Target="media/image37.png"/><Relationship Id="rId94" Type="http://schemas.openxmlformats.org/officeDocument/2006/relationships/image" Target="media/image43.jpg"/><Relationship Id="rId97" Type="http://schemas.openxmlformats.org/officeDocument/2006/relationships/image" Target="media/image91.jpg"/><Relationship Id="rId96" Type="http://schemas.openxmlformats.org/officeDocument/2006/relationships/image" Target="media/image35.jpg"/><Relationship Id="rId11" Type="http://schemas.openxmlformats.org/officeDocument/2006/relationships/image" Target="media/image102.jpg"/><Relationship Id="rId99" Type="http://schemas.openxmlformats.org/officeDocument/2006/relationships/image" Target="media/image99.png"/><Relationship Id="rId10" Type="http://schemas.openxmlformats.org/officeDocument/2006/relationships/image" Target="media/image111.png"/><Relationship Id="rId98" Type="http://schemas.openxmlformats.org/officeDocument/2006/relationships/image" Target="media/image88.png"/><Relationship Id="rId13" Type="http://schemas.openxmlformats.org/officeDocument/2006/relationships/image" Target="media/image108.jpg"/><Relationship Id="rId12" Type="http://schemas.openxmlformats.org/officeDocument/2006/relationships/image" Target="media/image109.png"/><Relationship Id="rId91" Type="http://schemas.openxmlformats.org/officeDocument/2006/relationships/image" Target="media/image13.jpg"/><Relationship Id="rId90" Type="http://schemas.openxmlformats.org/officeDocument/2006/relationships/image" Target="media/image36.jpg"/><Relationship Id="rId93" Type="http://schemas.openxmlformats.org/officeDocument/2006/relationships/image" Target="media/image39.jpg"/><Relationship Id="rId92" Type="http://schemas.openxmlformats.org/officeDocument/2006/relationships/image" Target="media/image56.png"/><Relationship Id="rId118" Type="http://schemas.openxmlformats.org/officeDocument/2006/relationships/image" Target="media/image87.jpg"/><Relationship Id="rId117" Type="http://schemas.openxmlformats.org/officeDocument/2006/relationships/image" Target="media/image71.jpg"/><Relationship Id="rId116" Type="http://schemas.openxmlformats.org/officeDocument/2006/relationships/image" Target="media/image65.jpg"/><Relationship Id="rId115" Type="http://schemas.openxmlformats.org/officeDocument/2006/relationships/image" Target="media/image67.jpg"/><Relationship Id="rId119" Type="http://schemas.openxmlformats.org/officeDocument/2006/relationships/image" Target="media/image115.jpg"/><Relationship Id="rId15" Type="http://schemas.openxmlformats.org/officeDocument/2006/relationships/image" Target="media/image119.png"/><Relationship Id="rId110" Type="http://schemas.openxmlformats.org/officeDocument/2006/relationships/image" Target="media/image19.jpg"/><Relationship Id="rId14" Type="http://schemas.openxmlformats.org/officeDocument/2006/relationships/image" Target="media/image122.png"/><Relationship Id="rId17" Type="http://schemas.openxmlformats.org/officeDocument/2006/relationships/image" Target="media/image121.png"/><Relationship Id="rId16" Type="http://schemas.openxmlformats.org/officeDocument/2006/relationships/image" Target="media/image110.jpg"/><Relationship Id="rId19" Type="http://schemas.openxmlformats.org/officeDocument/2006/relationships/image" Target="media/image135.png"/><Relationship Id="rId114" Type="http://schemas.openxmlformats.org/officeDocument/2006/relationships/image" Target="media/image80.jpg"/><Relationship Id="rId18" Type="http://schemas.openxmlformats.org/officeDocument/2006/relationships/image" Target="media/image123.png"/><Relationship Id="rId113" Type="http://schemas.openxmlformats.org/officeDocument/2006/relationships/image" Target="media/image76.jpg"/><Relationship Id="rId112" Type="http://schemas.openxmlformats.org/officeDocument/2006/relationships/image" Target="media/image30.jpg"/><Relationship Id="rId111" Type="http://schemas.openxmlformats.org/officeDocument/2006/relationships/image" Target="media/image41.jpg"/><Relationship Id="rId84" Type="http://schemas.openxmlformats.org/officeDocument/2006/relationships/image" Target="media/image38.png"/><Relationship Id="rId83" Type="http://schemas.openxmlformats.org/officeDocument/2006/relationships/image" Target="media/image57.jpg"/><Relationship Id="rId86" Type="http://schemas.openxmlformats.org/officeDocument/2006/relationships/image" Target="media/image73.png"/><Relationship Id="rId85" Type="http://schemas.openxmlformats.org/officeDocument/2006/relationships/image" Target="media/image93.png"/><Relationship Id="rId88" Type="http://schemas.openxmlformats.org/officeDocument/2006/relationships/image" Target="media/image70.png"/><Relationship Id="rId150" Type="http://schemas.openxmlformats.org/officeDocument/2006/relationships/hyperlink" Target="https://docs.google.com/file/d/0B87HcjSh5WzccDJFTTR5NFBtVTg/edit?resourcekey=0-KpilTagDYiLSXod87s-daQ" TargetMode="External"/><Relationship Id="rId87" Type="http://schemas.openxmlformats.org/officeDocument/2006/relationships/image" Target="media/image66.png"/><Relationship Id="rId89" Type="http://schemas.openxmlformats.org/officeDocument/2006/relationships/image" Target="media/image50.jpg"/><Relationship Id="rId80" Type="http://schemas.openxmlformats.org/officeDocument/2006/relationships/image" Target="media/image45.png"/><Relationship Id="rId82" Type="http://schemas.openxmlformats.org/officeDocument/2006/relationships/image" Target="media/image51.png"/><Relationship Id="rId81" Type="http://schemas.openxmlformats.org/officeDocument/2006/relationships/image" Target="media/image34.png"/><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hyperlink" Target="https://lasmatematicasgaitanistas.files.wordpress.com/2020/03/guc3ada-de-geometrc3ada-c3a1rea-y-perc3admetro-3.pdf" TargetMode="External"/><Relationship Id="rId4" Type="http://schemas.openxmlformats.org/officeDocument/2006/relationships/settings" Target="settings.xml"/><Relationship Id="rId148" Type="http://schemas.openxmlformats.org/officeDocument/2006/relationships/hyperlink" Target="https://www3.gobiernodecanarias.org/medusa/ecoblog/dtrugar/files/2019/11/02-expresion-grafica-y-dibujo-tecnico.pdf" TargetMode="External"/><Relationship Id="rId9" Type="http://schemas.microsoft.com/office/2011/relationships/commentsExtended" Target="commentsExtended.xml"/><Relationship Id="rId143" Type="http://schemas.openxmlformats.org/officeDocument/2006/relationships/image" Target="media/image137.jpg"/><Relationship Id="rId142" Type="http://schemas.openxmlformats.org/officeDocument/2006/relationships/image" Target="media/image33.png"/><Relationship Id="rId141" Type="http://schemas.openxmlformats.org/officeDocument/2006/relationships/image" Target="media/image16.jpg"/><Relationship Id="rId140" Type="http://schemas.openxmlformats.org/officeDocument/2006/relationships/image" Target="media/image22.jpg"/><Relationship Id="rId5" Type="http://schemas.openxmlformats.org/officeDocument/2006/relationships/fontTable" Target="fontTable.xml"/><Relationship Id="rId147" Type="http://schemas.openxmlformats.org/officeDocument/2006/relationships/image" Target="media/image95.jpg"/><Relationship Id="rId6" Type="http://schemas.openxmlformats.org/officeDocument/2006/relationships/numbering" Target="numbering.xml"/><Relationship Id="rId146" Type="http://schemas.openxmlformats.org/officeDocument/2006/relationships/image" Target="media/image97.png"/><Relationship Id="rId7" Type="http://schemas.openxmlformats.org/officeDocument/2006/relationships/styles" Target="styles.xml"/><Relationship Id="rId145" Type="http://schemas.openxmlformats.org/officeDocument/2006/relationships/image" Target="media/image98.jpg"/><Relationship Id="rId8" Type="http://schemas.openxmlformats.org/officeDocument/2006/relationships/customXml" Target="../customXML/item1.xml"/><Relationship Id="rId144" Type="http://schemas.openxmlformats.org/officeDocument/2006/relationships/image" Target="media/image100.jpg"/><Relationship Id="rId73" Type="http://schemas.openxmlformats.org/officeDocument/2006/relationships/image" Target="media/image86.jpg"/><Relationship Id="rId72" Type="http://schemas.openxmlformats.org/officeDocument/2006/relationships/image" Target="media/image62.jpg"/><Relationship Id="rId75" Type="http://schemas.openxmlformats.org/officeDocument/2006/relationships/image" Target="media/image48.png"/><Relationship Id="rId74" Type="http://schemas.openxmlformats.org/officeDocument/2006/relationships/image" Target="media/image3.jpg"/><Relationship Id="rId77" Type="http://schemas.openxmlformats.org/officeDocument/2006/relationships/image" Target="media/image69.png"/><Relationship Id="rId76" Type="http://schemas.openxmlformats.org/officeDocument/2006/relationships/image" Target="media/image63.png"/><Relationship Id="rId79" Type="http://schemas.openxmlformats.org/officeDocument/2006/relationships/image" Target="media/image58.png"/><Relationship Id="rId78" Type="http://schemas.openxmlformats.org/officeDocument/2006/relationships/image" Target="media/image60.png"/><Relationship Id="rId71" Type="http://schemas.openxmlformats.org/officeDocument/2006/relationships/image" Target="media/image49.png"/><Relationship Id="rId70" Type="http://schemas.openxmlformats.org/officeDocument/2006/relationships/image" Target="media/image46.png"/><Relationship Id="rId139" Type="http://schemas.openxmlformats.org/officeDocument/2006/relationships/image" Target="media/image20.jpg"/><Relationship Id="rId138" Type="http://schemas.openxmlformats.org/officeDocument/2006/relationships/image" Target="media/image25.png"/><Relationship Id="rId137" Type="http://schemas.openxmlformats.org/officeDocument/2006/relationships/image" Target="media/image79.jpg"/><Relationship Id="rId132" Type="http://schemas.openxmlformats.org/officeDocument/2006/relationships/image" Target="media/image104.png"/><Relationship Id="rId131" Type="http://schemas.openxmlformats.org/officeDocument/2006/relationships/image" Target="media/image105.png"/><Relationship Id="rId130" Type="http://schemas.openxmlformats.org/officeDocument/2006/relationships/image" Target="media/image52.png"/><Relationship Id="rId136" Type="http://schemas.openxmlformats.org/officeDocument/2006/relationships/image" Target="media/image130.png"/><Relationship Id="rId135" Type="http://schemas.openxmlformats.org/officeDocument/2006/relationships/image" Target="media/image142.png"/><Relationship Id="rId134" Type="http://schemas.openxmlformats.org/officeDocument/2006/relationships/image" Target="media/image68.png"/><Relationship Id="rId133" Type="http://schemas.openxmlformats.org/officeDocument/2006/relationships/image" Target="media/image54.png"/><Relationship Id="rId62" Type="http://schemas.openxmlformats.org/officeDocument/2006/relationships/image" Target="media/image5.png"/><Relationship Id="rId61" Type="http://schemas.openxmlformats.org/officeDocument/2006/relationships/image" Target="media/image4.jpg"/><Relationship Id="rId64" Type="http://schemas.openxmlformats.org/officeDocument/2006/relationships/image" Target="media/image8.png"/><Relationship Id="rId63" Type="http://schemas.openxmlformats.org/officeDocument/2006/relationships/image" Target="media/image9.png"/><Relationship Id="rId66" Type="http://schemas.openxmlformats.org/officeDocument/2006/relationships/image" Target="media/image2.png"/><Relationship Id="rId65" Type="http://schemas.openxmlformats.org/officeDocument/2006/relationships/image" Target="media/image11.png"/><Relationship Id="rId68" Type="http://schemas.openxmlformats.org/officeDocument/2006/relationships/image" Target="media/image12.png"/><Relationship Id="rId67" Type="http://schemas.openxmlformats.org/officeDocument/2006/relationships/image" Target="media/image6.png"/><Relationship Id="rId60" Type="http://schemas.openxmlformats.org/officeDocument/2006/relationships/image" Target="media/image27.jpg"/><Relationship Id="rId69" Type="http://schemas.openxmlformats.org/officeDocument/2006/relationships/image" Target="media/image7.png"/><Relationship Id="rId51" Type="http://schemas.openxmlformats.org/officeDocument/2006/relationships/image" Target="media/image132.png"/><Relationship Id="rId50" Type="http://schemas.openxmlformats.org/officeDocument/2006/relationships/image" Target="media/image18.jpg"/><Relationship Id="rId53" Type="http://schemas.openxmlformats.org/officeDocument/2006/relationships/image" Target="media/image26.jpg"/><Relationship Id="rId52" Type="http://schemas.openxmlformats.org/officeDocument/2006/relationships/image" Target="media/image117.png"/><Relationship Id="rId55" Type="http://schemas.openxmlformats.org/officeDocument/2006/relationships/image" Target="media/image23.jpg"/><Relationship Id="rId54" Type="http://schemas.openxmlformats.org/officeDocument/2006/relationships/image" Target="media/image28.jpg"/><Relationship Id="rId57" Type="http://schemas.openxmlformats.org/officeDocument/2006/relationships/image" Target="media/image29.png"/><Relationship Id="rId56" Type="http://schemas.openxmlformats.org/officeDocument/2006/relationships/image" Target="media/image31.png"/><Relationship Id="rId59" Type="http://schemas.openxmlformats.org/officeDocument/2006/relationships/image" Target="media/image118.png"/><Relationship Id="rId154" Type="http://schemas.openxmlformats.org/officeDocument/2006/relationships/hyperlink" Target="https://www.jmcprl.net/PUBLICACIONES/F06/ERGO%20OFICINA/Ergo%20Oficina.pdf" TargetMode="External"/><Relationship Id="rId58" Type="http://schemas.openxmlformats.org/officeDocument/2006/relationships/image" Target="media/image113.png"/><Relationship Id="rId153" Type="http://schemas.openxmlformats.org/officeDocument/2006/relationships/hyperlink" Target="http://fcasua.contad.unam.mx/apuntes/interiores/docs/98/1/admon_bas1.pdf" TargetMode="External"/><Relationship Id="rId152" Type="http://schemas.openxmlformats.org/officeDocument/2006/relationships/hyperlink" Target="https://frrq.cvg.utn.edu.ar/pluginfile.php/14584/mod_resource/content/1/Fundamentos%20del%20Marketing-Kotler.pdf" TargetMode="External"/><Relationship Id="rId151" Type="http://schemas.openxmlformats.org/officeDocument/2006/relationships/hyperlink" Target="http://www.srbarreiro.es/Apuntes/DosESO/Geometria/TablaAreasVolumenes.pdf" TargetMode="External"/><Relationship Id="rId156" Type="http://schemas.openxmlformats.org/officeDocument/2006/relationships/footer" Target="footer1.xml"/><Relationship Id="rId155"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9.png"/><Relationship Id="rId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0GmZHP6ppefLplQt9MCGjC8bhUw==">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2022-09-20T13:41:00Z</dcterms:created>
  <dc:creator>JANUS</dc:creator>
</cp:coreProperties>
</file>